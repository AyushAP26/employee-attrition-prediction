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931BF" w14:textId="77777777" w:rsidR="008A4BCF" w:rsidRDefault="008A4BCF" w:rsidP="00C451D9">
      <w:pPr>
        <w:rPr>
          <w:rFonts w:ascii="Arial" w:hAnsi="Arial" w:cs="Arial"/>
          <w:sz w:val="36"/>
          <w:szCs w:val="36"/>
          <w:lang w:val="en-US"/>
        </w:rPr>
      </w:pPr>
    </w:p>
    <w:p w14:paraId="1D50CB63" w14:textId="0DB59B12" w:rsidR="008A4BCF" w:rsidRDefault="00A71C37" w:rsidP="00C451D9">
      <w:pPr>
        <w:rPr>
          <w:rFonts w:ascii="Arial" w:hAnsi="Arial" w:cs="Arial"/>
          <w:sz w:val="36"/>
          <w:szCs w:val="36"/>
          <w:lang w:val="en-US"/>
        </w:rPr>
      </w:pPr>
      <w:r>
        <w:rPr>
          <w:rFonts w:ascii="Arial" w:hAnsi="Arial" w:cs="Arial"/>
          <w:noProof/>
          <w:sz w:val="28"/>
          <w:szCs w:val="28"/>
          <w:lang w:val="en-US"/>
        </w:rPr>
        <w:drawing>
          <wp:inline distT="0" distB="0" distL="0" distR="0" wp14:anchorId="0B0AB445" wp14:editId="2BEDDCA5">
            <wp:extent cx="6188710" cy="4292978"/>
            <wp:effectExtent l="0" t="0" r="2540" b="0"/>
            <wp:docPr id="20490957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88710" cy="4292978"/>
                    </a:xfrm>
                    <a:prstGeom prst="rect">
                      <a:avLst/>
                    </a:prstGeom>
                    <a:noFill/>
                    <a:ln>
                      <a:noFill/>
                    </a:ln>
                  </pic:spPr>
                </pic:pic>
              </a:graphicData>
            </a:graphic>
          </wp:inline>
        </w:drawing>
      </w:r>
    </w:p>
    <w:p w14:paraId="2A6F60F7" w14:textId="77777777" w:rsidR="008A4BCF" w:rsidRDefault="008A4BCF" w:rsidP="00C451D9">
      <w:pPr>
        <w:rPr>
          <w:rFonts w:ascii="Arial" w:hAnsi="Arial" w:cs="Arial"/>
          <w:sz w:val="36"/>
          <w:szCs w:val="36"/>
          <w:lang w:val="en-US"/>
        </w:rPr>
      </w:pPr>
    </w:p>
    <w:p w14:paraId="0BBFB9FA" w14:textId="77777777" w:rsidR="008A4BCF" w:rsidRDefault="008A4BCF" w:rsidP="00C451D9">
      <w:pPr>
        <w:rPr>
          <w:rFonts w:ascii="Arial" w:hAnsi="Arial" w:cs="Arial"/>
          <w:sz w:val="36"/>
          <w:szCs w:val="36"/>
          <w:lang w:val="en-US"/>
        </w:rPr>
      </w:pPr>
    </w:p>
    <w:p w14:paraId="101EB861" w14:textId="27BBFE3F" w:rsidR="008A4BCF" w:rsidRDefault="008A4BCF" w:rsidP="00C451D9">
      <w:pPr>
        <w:rPr>
          <w:rFonts w:ascii="Arial" w:hAnsi="Arial" w:cs="Arial"/>
          <w:sz w:val="36"/>
          <w:szCs w:val="36"/>
          <w:lang w:val="en-US"/>
        </w:rPr>
      </w:pPr>
    </w:p>
    <w:p w14:paraId="1EB1ADB9" w14:textId="65D6776A" w:rsidR="008A4BCF" w:rsidRPr="00BC657E" w:rsidRDefault="00B45867" w:rsidP="00C451D9">
      <w:pPr>
        <w:rPr>
          <w:rFonts w:ascii="Arial" w:hAnsi="Arial" w:cs="Arial"/>
          <w:i/>
          <w:iCs/>
          <w:color w:val="2E74B5" w:themeColor="accent5" w:themeShade="BF"/>
          <w:sz w:val="36"/>
          <w:szCs w:val="36"/>
          <w:lang w:val="en-US"/>
        </w:rPr>
      </w:pPr>
      <w:r w:rsidRPr="00BC657E">
        <w:rPr>
          <w:rFonts w:ascii="Arial" w:hAnsi="Arial" w:cs="Arial"/>
          <w:color w:val="2E74B5" w:themeColor="accent5" w:themeShade="BF"/>
          <w:sz w:val="36"/>
          <w:szCs w:val="36"/>
          <w:lang w:val="en-US"/>
        </w:rPr>
        <w:t xml:space="preserve">                                   </w:t>
      </w:r>
      <w:r w:rsidR="00295312" w:rsidRPr="00BC657E">
        <w:rPr>
          <w:rFonts w:ascii="Arial" w:hAnsi="Arial" w:cs="Arial"/>
          <w:i/>
          <w:iCs/>
          <w:color w:val="2E74B5" w:themeColor="accent5" w:themeShade="BF"/>
          <w:sz w:val="36"/>
          <w:szCs w:val="36"/>
          <w:lang w:val="en-US"/>
        </w:rPr>
        <w:t>NAME</w:t>
      </w:r>
      <w:r w:rsidR="001523C3" w:rsidRPr="00BC657E">
        <w:rPr>
          <w:rFonts w:ascii="Arial" w:hAnsi="Arial" w:cs="Arial"/>
          <w:i/>
          <w:iCs/>
          <w:color w:val="2E74B5" w:themeColor="accent5" w:themeShade="BF"/>
          <w:sz w:val="36"/>
          <w:szCs w:val="36"/>
          <w:lang w:val="en-US"/>
        </w:rPr>
        <w:t xml:space="preserve"> </w:t>
      </w:r>
      <w:del w:id="0" w:author="Microsoft Word" w:date="2024-02-19T19:34:00Z">
        <w:r w:rsidR="00382A85" w:rsidRPr="00BC657E">
          <w:rPr>
            <w:rFonts w:ascii="Arial" w:hAnsi="Arial" w:cs="Arial"/>
            <w:i/>
            <w:iCs/>
            <w:color w:val="2E74B5" w:themeColor="accent5" w:themeShade="BF"/>
            <w:sz w:val="36"/>
            <w:szCs w:val="36"/>
            <w:lang w:val="en-US"/>
          </w:rPr>
          <w:delText>:</w:delText>
        </w:r>
      </w:del>
      <w:r w:rsidR="00382A85" w:rsidRPr="00BC657E">
        <w:rPr>
          <w:rFonts w:ascii="Arial" w:hAnsi="Arial" w:cs="Arial"/>
          <w:i/>
          <w:iCs/>
          <w:color w:val="2E74B5" w:themeColor="accent5" w:themeShade="BF"/>
          <w:sz w:val="36"/>
          <w:szCs w:val="36"/>
          <w:lang w:val="en-US"/>
        </w:rPr>
        <w:t>AYUSH A POLADIYA</w:t>
      </w:r>
    </w:p>
    <w:p w14:paraId="18E3DE6A" w14:textId="5CB5D7DD" w:rsidR="0078265A" w:rsidRPr="00BC657E" w:rsidRDefault="0078265A" w:rsidP="00C451D9">
      <w:pPr>
        <w:rPr>
          <w:rFonts w:ascii="Arial" w:hAnsi="Arial" w:cs="Arial"/>
          <w:i/>
          <w:iCs/>
          <w:color w:val="2E74B5" w:themeColor="accent5" w:themeShade="BF"/>
          <w:sz w:val="36"/>
          <w:szCs w:val="36"/>
          <w:lang w:val="en-US"/>
        </w:rPr>
      </w:pPr>
      <w:r w:rsidRPr="00BC657E">
        <w:rPr>
          <w:rFonts w:ascii="Arial" w:hAnsi="Arial" w:cs="Arial"/>
          <w:i/>
          <w:iCs/>
          <w:color w:val="2E74B5" w:themeColor="accent5" w:themeShade="BF"/>
          <w:sz w:val="36"/>
          <w:szCs w:val="36"/>
          <w:lang w:val="en-US"/>
        </w:rPr>
        <w:t xml:space="preserve">                                ROLL NO :2317046</w:t>
      </w:r>
    </w:p>
    <w:p w14:paraId="6C6DF66A" w14:textId="4703D40B" w:rsidR="0078265A" w:rsidRPr="00BC657E" w:rsidRDefault="0078265A" w:rsidP="00C451D9">
      <w:pPr>
        <w:rPr>
          <w:rFonts w:ascii="Arial" w:hAnsi="Arial" w:cs="Arial"/>
          <w:i/>
          <w:iCs/>
          <w:color w:val="2E74B5" w:themeColor="accent5" w:themeShade="BF"/>
          <w:sz w:val="36"/>
          <w:szCs w:val="36"/>
          <w:lang w:val="en-US"/>
        </w:rPr>
      </w:pPr>
      <w:r w:rsidRPr="00BC657E">
        <w:rPr>
          <w:rFonts w:ascii="Arial" w:hAnsi="Arial" w:cs="Arial"/>
          <w:i/>
          <w:iCs/>
          <w:color w:val="2E74B5" w:themeColor="accent5" w:themeShade="BF"/>
          <w:sz w:val="36"/>
          <w:szCs w:val="36"/>
          <w:lang w:val="en-US"/>
        </w:rPr>
        <w:t xml:space="preserve">                            </w:t>
      </w:r>
      <w:r w:rsidR="00295312" w:rsidRPr="00BC657E">
        <w:rPr>
          <w:rFonts w:ascii="Arial" w:hAnsi="Arial" w:cs="Arial"/>
          <w:i/>
          <w:iCs/>
          <w:color w:val="2E74B5" w:themeColor="accent5" w:themeShade="BF"/>
          <w:sz w:val="36"/>
          <w:szCs w:val="36"/>
          <w:lang w:val="en-US"/>
        </w:rPr>
        <w:t>TOPIC:</w:t>
      </w:r>
      <w:r w:rsidR="00766059" w:rsidRPr="00BC657E">
        <w:rPr>
          <w:rFonts w:ascii="Arial" w:hAnsi="Arial" w:cs="Arial"/>
          <w:i/>
          <w:iCs/>
          <w:color w:val="2E74B5" w:themeColor="accent5" w:themeShade="BF"/>
          <w:sz w:val="36"/>
          <w:szCs w:val="36"/>
          <w:lang w:val="en-US"/>
        </w:rPr>
        <w:t xml:space="preserve"> HYDERABAD TOUR IT</w:t>
      </w:r>
      <w:r w:rsidR="00CC7F93" w:rsidRPr="00BC657E">
        <w:rPr>
          <w:rFonts w:ascii="Arial" w:hAnsi="Arial" w:cs="Arial"/>
          <w:i/>
          <w:iCs/>
          <w:color w:val="2E74B5" w:themeColor="accent5" w:themeShade="BF"/>
          <w:sz w:val="36"/>
          <w:szCs w:val="36"/>
          <w:lang w:val="en-US"/>
        </w:rPr>
        <w:t>INEARY</w:t>
      </w:r>
    </w:p>
    <w:p w14:paraId="39C08465" w14:textId="5DC87969" w:rsidR="00766059" w:rsidRPr="00BC657E" w:rsidRDefault="00766059" w:rsidP="00C451D9">
      <w:pPr>
        <w:rPr>
          <w:rFonts w:ascii="Arial" w:hAnsi="Arial" w:cs="Arial"/>
          <w:i/>
          <w:iCs/>
          <w:color w:val="2E74B5" w:themeColor="accent5" w:themeShade="BF"/>
          <w:sz w:val="36"/>
          <w:szCs w:val="36"/>
          <w:lang w:val="en-US"/>
        </w:rPr>
      </w:pPr>
      <w:r w:rsidRPr="00BC657E">
        <w:rPr>
          <w:rFonts w:ascii="Arial" w:hAnsi="Arial" w:cs="Arial"/>
          <w:i/>
          <w:iCs/>
          <w:color w:val="2E74B5" w:themeColor="accent5" w:themeShade="BF"/>
          <w:sz w:val="36"/>
          <w:szCs w:val="36"/>
          <w:lang w:val="en-US"/>
        </w:rPr>
        <w:t xml:space="preserve">                           </w:t>
      </w:r>
      <w:proofErr w:type="gramStart"/>
      <w:r w:rsidR="00295312" w:rsidRPr="00BC657E">
        <w:rPr>
          <w:rFonts w:ascii="Arial" w:hAnsi="Arial" w:cs="Arial"/>
          <w:i/>
          <w:iCs/>
          <w:color w:val="2E74B5" w:themeColor="accent5" w:themeShade="BF"/>
          <w:sz w:val="36"/>
          <w:szCs w:val="36"/>
          <w:lang w:val="en-US"/>
        </w:rPr>
        <w:t>SUB</w:t>
      </w:r>
      <w:r w:rsidRPr="00BC657E">
        <w:rPr>
          <w:rFonts w:ascii="Arial" w:hAnsi="Arial" w:cs="Arial"/>
          <w:i/>
          <w:iCs/>
          <w:color w:val="2E74B5" w:themeColor="accent5" w:themeShade="BF"/>
          <w:sz w:val="36"/>
          <w:szCs w:val="36"/>
          <w:lang w:val="en-US"/>
        </w:rPr>
        <w:t xml:space="preserve"> :</w:t>
      </w:r>
      <w:proofErr w:type="gramEnd"/>
      <w:ins w:id="1" w:author="Microsoft Word" w:date="2024-02-19T19:34:00Z">
        <w:r w:rsidR="00295312" w:rsidRPr="00BC657E">
          <w:rPr>
            <w:rFonts w:ascii="Arial" w:hAnsi="Arial" w:cs="Arial"/>
            <w:i/>
            <w:iCs/>
            <w:color w:val="2E74B5" w:themeColor="accent5" w:themeShade="BF"/>
            <w:sz w:val="36"/>
            <w:szCs w:val="36"/>
            <w:lang w:val="en-US"/>
          </w:rPr>
          <w:t xml:space="preserve"> </w:t>
        </w:r>
      </w:ins>
      <w:r w:rsidR="00295312" w:rsidRPr="00BC657E">
        <w:rPr>
          <w:rFonts w:ascii="Arial" w:hAnsi="Arial" w:cs="Arial"/>
          <w:i/>
          <w:iCs/>
          <w:color w:val="2E74B5" w:themeColor="accent5" w:themeShade="BF"/>
          <w:sz w:val="36"/>
          <w:szCs w:val="36"/>
          <w:lang w:val="en-US"/>
        </w:rPr>
        <w:t>INDIAN</w:t>
      </w:r>
      <w:r w:rsidRPr="00BC657E">
        <w:rPr>
          <w:rFonts w:ascii="Arial" w:hAnsi="Arial" w:cs="Arial"/>
          <w:i/>
          <w:iCs/>
          <w:color w:val="2E74B5" w:themeColor="accent5" w:themeShade="BF"/>
          <w:sz w:val="36"/>
          <w:szCs w:val="36"/>
          <w:lang w:val="en-US"/>
        </w:rPr>
        <w:t xml:space="preserve"> KNOWLEDGE SYSTEM</w:t>
      </w:r>
    </w:p>
    <w:p w14:paraId="4DEB1D89" w14:textId="77777777" w:rsidR="007C02EF" w:rsidRDefault="00382A85" w:rsidP="00C451D9">
      <w:pPr>
        <w:rPr>
          <w:rFonts w:ascii="Arial" w:hAnsi="Arial" w:cs="Arial"/>
          <w:i/>
          <w:iCs/>
          <w:sz w:val="36"/>
          <w:szCs w:val="36"/>
          <w:lang w:val="en-US"/>
        </w:rPr>
      </w:pPr>
      <w:r>
        <w:rPr>
          <w:rFonts w:ascii="Arial" w:hAnsi="Arial" w:cs="Arial"/>
          <w:i/>
          <w:iCs/>
          <w:sz w:val="36"/>
          <w:szCs w:val="36"/>
          <w:lang w:val="en-US"/>
        </w:rPr>
        <w:t xml:space="preserve">                                     </w:t>
      </w:r>
    </w:p>
    <w:p w14:paraId="4EE3FD65" w14:textId="77777777" w:rsidR="007C02EF" w:rsidRDefault="007C02EF" w:rsidP="00C451D9">
      <w:pPr>
        <w:rPr>
          <w:rFonts w:ascii="Arial" w:hAnsi="Arial" w:cs="Arial"/>
          <w:i/>
          <w:iCs/>
          <w:sz w:val="36"/>
          <w:szCs w:val="36"/>
          <w:lang w:val="en-US"/>
        </w:rPr>
      </w:pPr>
    </w:p>
    <w:p w14:paraId="235EDDC9" w14:textId="4FD8E55D" w:rsidR="00295312" w:rsidRDefault="00382A85" w:rsidP="00C451D9">
      <w:pPr>
        <w:rPr>
          <w:rFonts w:ascii="Arial" w:hAnsi="Arial" w:cs="Arial"/>
          <w:i/>
          <w:iCs/>
          <w:sz w:val="36"/>
          <w:szCs w:val="36"/>
          <w:lang w:val="en-US"/>
        </w:rPr>
      </w:pPr>
      <w:r>
        <w:rPr>
          <w:rFonts w:ascii="Arial" w:hAnsi="Arial" w:cs="Arial"/>
          <w:i/>
          <w:iCs/>
          <w:sz w:val="36"/>
          <w:szCs w:val="36"/>
          <w:lang w:val="en-US"/>
        </w:rPr>
        <w:t xml:space="preserve">                           </w:t>
      </w:r>
    </w:p>
    <w:p w14:paraId="629D2634" w14:textId="22DBB997" w:rsidR="00BC657E" w:rsidRDefault="007C02EF" w:rsidP="00C451D9">
      <w:pPr>
        <w:rPr>
          <w:rFonts w:ascii="Arial" w:hAnsi="Arial" w:cs="Arial"/>
          <w:color w:val="0070C0"/>
          <w:sz w:val="36"/>
          <w:szCs w:val="36"/>
          <w:lang w:val="en-US"/>
        </w:rPr>
      </w:pPr>
      <w:r>
        <w:rPr>
          <w:rFonts w:ascii="Arial" w:hAnsi="Arial" w:cs="Arial"/>
          <w:color w:val="0070C0"/>
          <w:sz w:val="36"/>
          <w:szCs w:val="36"/>
          <w:lang w:val="en-US"/>
        </w:rPr>
        <w:lastRenderedPageBreak/>
        <w:tab/>
      </w:r>
      <w:r>
        <w:rPr>
          <w:rFonts w:ascii="Arial" w:hAnsi="Arial" w:cs="Arial"/>
          <w:color w:val="0070C0"/>
          <w:sz w:val="36"/>
          <w:szCs w:val="36"/>
          <w:lang w:val="en-US"/>
        </w:rPr>
        <w:tab/>
      </w:r>
      <w:r>
        <w:rPr>
          <w:rFonts w:ascii="Arial" w:hAnsi="Arial" w:cs="Arial"/>
          <w:color w:val="0070C0"/>
          <w:sz w:val="36"/>
          <w:szCs w:val="36"/>
          <w:lang w:val="en-US"/>
        </w:rPr>
        <w:tab/>
      </w:r>
      <w:r>
        <w:rPr>
          <w:rFonts w:ascii="Arial" w:hAnsi="Arial" w:cs="Arial"/>
          <w:color w:val="0070C0"/>
          <w:sz w:val="36"/>
          <w:szCs w:val="36"/>
          <w:lang w:val="en-US"/>
        </w:rPr>
        <w:tab/>
      </w:r>
      <w:r>
        <w:rPr>
          <w:rFonts w:ascii="Arial" w:hAnsi="Arial" w:cs="Arial"/>
          <w:color w:val="0070C0"/>
          <w:sz w:val="36"/>
          <w:szCs w:val="36"/>
          <w:lang w:val="en-US"/>
        </w:rPr>
        <w:tab/>
      </w:r>
      <w:r>
        <w:rPr>
          <w:rFonts w:ascii="Arial" w:hAnsi="Arial" w:cs="Arial"/>
          <w:color w:val="0070C0"/>
          <w:sz w:val="36"/>
          <w:szCs w:val="36"/>
          <w:lang w:val="en-US"/>
        </w:rPr>
        <w:tab/>
        <w:t>INDEX</w:t>
      </w:r>
    </w:p>
    <w:p w14:paraId="07630A3B" w14:textId="77777777" w:rsidR="000C013E" w:rsidRDefault="000C013E" w:rsidP="00C451D9">
      <w:pPr>
        <w:rPr>
          <w:rFonts w:ascii="Arial" w:hAnsi="Arial" w:cs="Arial"/>
          <w:color w:val="0070C0"/>
          <w:sz w:val="36"/>
          <w:szCs w:val="36"/>
          <w:lang w:val="en-US"/>
        </w:rPr>
      </w:pPr>
    </w:p>
    <w:tbl>
      <w:tblPr>
        <w:tblStyle w:val="TableGrid"/>
        <w:tblpPr w:leftFromText="180" w:rightFromText="180" w:vertAnchor="text" w:horzAnchor="margin" w:tblpY="127"/>
        <w:tblW w:w="10125" w:type="dxa"/>
        <w:tblLook w:val="04A0" w:firstRow="1" w:lastRow="0" w:firstColumn="1" w:lastColumn="0" w:noHBand="0" w:noVBand="1"/>
      </w:tblPr>
      <w:tblGrid>
        <w:gridCol w:w="2288"/>
        <w:gridCol w:w="6442"/>
        <w:gridCol w:w="1395"/>
      </w:tblGrid>
      <w:tr w:rsidR="007C02EF" w14:paraId="378FBF7B" w14:textId="77777777" w:rsidTr="007C02EF">
        <w:trPr>
          <w:trHeight w:val="490"/>
        </w:trPr>
        <w:tc>
          <w:tcPr>
            <w:tcW w:w="2288" w:type="dxa"/>
          </w:tcPr>
          <w:p w14:paraId="37166B86" w14:textId="77777777" w:rsidR="007C02EF" w:rsidRDefault="007C02EF" w:rsidP="007C02EF">
            <w:pPr>
              <w:rPr>
                <w:rFonts w:ascii="Arial" w:hAnsi="Arial" w:cs="Arial"/>
                <w:color w:val="0070C0"/>
                <w:sz w:val="36"/>
                <w:szCs w:val="36"/>
                <w:lang w:val="en-US"/>
              </w:rPr>
            </w:pPr>
            <w:r>
              <w:rPr>
                <w:rFonts w:ascii="Arial" w:hAnsi="Arial" w:cs="Arial"/>
                <w:color w:val="0070C0"/>
                <w:sz w:val="36"/>
                <w:szCs w:val="36"/>
                <w:lang w:val="en-US"/>
              </w:rPr>
              <w:t>SR.NO</w:t>
            </w:r>
          </w:p>
        </w:tc>
        <w:tc>
          <w:tcPr>
            <w:tcW w:w="6442" w:type="dxa"/>
          </w:tcPr>
          <w:p w14:paraId="7227C3DA" w14:textId="77777777" w:rsidR="007C02EF" w:rsidRDefault="007C02EF" w:rsidP="007C02EF">
            <w:pPr>
              <w:rPr>
                <w:rFonts w:ascii="Arial" w:hAnsi="Arial" w:cs="Arial"/>
                <w:color w:val="0070C0"/>
                <w:sz w:val="36"/>
                <w:szCs w:val="36"/>
                <w:lang w:val="en-US"/>
              </w:rPr>
            </w:pPr>
            <w:r>
              <w:rPr>
                <w:rFonts w:ascii="Arial" w:hAnsi="Arial" w:cs="Arial"/>
                <w:color w:val="0070C0"/>
                <w:sz w:val="36"/>
                <w:szCs w:val="36"/>
                <w:lang w:val="en-US"/>
              </w:rPr>
              <w:t xml:space="preserve">                  TOPIC</w:t>
            </w:r>
          </w:p>
        </w:tc>
        <w:tc>
          <w:tcPr>
            <w:tcW w:w="1395" w:type="dxa"/>
          </w:tcPr>
          <w:p w14:paraId="7A9169AB" w14:textId="77777777" w:rsidR="007C02EF" w:rsidRDefault="007C02EF" w:rsidP="007C02EF">
            <w:pPr>
              <w:rPr>
                <w:rFonts w:ascii="Arial" w:hAnsi="Arial" w:cs="Arial"/>
                <w:color w:val="0070C0"/>
                <w:sz w:val="36"/>
                <w:szCs w:val="36"/>
                <w:lang w:val="en-US"/>
              </w:rPr>
            </w:pPr>
            <w:r>
              <w:rPr>
                <w:rFonts w:ascii="Arial" w:hAnsi="Arial" w:cs="Arial"/>
                <w:color w:val="0070C0"/>
                <w:sz w:val="36"/>
                <w:szCs w:val="36"/>
                <w:lang w:val="en-US"/>
              </w:rPr>
              <w:t>PG.NO</w:t>
            </w:r>
          </w:p>
        </w:tc>
      </w:tr>
      <w:tr w:rsidR="007C02EF" w14:paraId="6F437DE1" w14:textId="77777777" w:rsidTr="007C02EF">
        <w:trPr>
          <w:trHeight w:val="1197"/>
        </w:trPr>
        <w:tc>
          <w:tcPr>
            <w:tcW w:w="2288" w:type="dxa"/>
          </w:tcPr>
          <w:p w14:paraId="20B19CFD" w14:textId="77777777" w:rsidR="007C02EF" w:rsidRDefault="007C02EF" w:rsidP="007C02EF">
            <w:pPr>
              <w:rPr>
                <w:rFonts w:ascii="Arial" w:hAnsi="Arial" w:cs="Arial"/>
                <w:color w:val="0070C0"/>
                <w:sz w:val="36"/>
                <w:szCs w:val="36"/>
                <w:lang w:val="en-US"/>
              </w:rPr>
            </w:pPr>
            <w:r>
              <w:rPr>
                <w:rFonts w:ascii="Arial" w:hAnsi="Arial" w:cs="Arial"/>
                <w:color w:val="0070C0"/>
                <w:sz w:val="36"/>
                <w:szCs w:val="36"/>
                <w:lang w:val="en-US"/>
              </w:rPr>
              <w:t>1.</w:t>
            </w:r>
          </w:p>
        </w:tc>
        <w:tc>
          <w:tcPr>
            <w:tcW w:w="6442" w:type="dxa"/>
          </w:tcPr>
          <w:p w14:paraId="58E05E71" w14:textId="77777777" w:rsidR="007C02EF" w:rsidRDefault="007C02EF" w:rsidP="007C02EF">
            <w:pPr>
              <w:rPr>
                <w:rFonts w:ascii="Arial" w:hAnsi="Arial" w:cs="Arial"/>
                <w:color w:val="0070C0"/>
                <w:sz w:val="36"/>
                <w:szCs w:val="36"/>
                <w:lang w:val="en-US"/>
              </w:rPr>
            </w:pPr>
            <w:r>
              <w:rPr>
                <w:rFonts w:ascii="Arial" w:hAnsi="Arial" w:cs="Arial"/>
                <w:color w:val="0070C0"/>
                <w:sz w:val="36"/>
                <w:szCs w:val="36"/>
                <w:lang w:val="en-US"/>
              </w:rPr>
              <w:t>INTRODUCTION</w:t>
            </w:r>
          </w:p>
        </w:tc>
        <w:tc>
          <w:tcPr>
            <w:tcW w:w="1395" w:type="dxa"/>
          </w:tcPr>
          <w:p w14:paraId="3293E84C" w14:textId="77777777" w:rsidR="007C02EF" w:rsidRDefault="007C02EF" w:rsidP="007C02EF">
            <w:pPr>
              <w:rPr>
                <w:rFonts w:ascii="Arial" w:hAnsi="Arial" w:cs="Arial"/>
                <w:color w:val="0070C0"/>
                <w:sz w:val="36"/>
                <w:szCs w:val="36"/>
                <w:lang w:val="en-US"/>
              </w:rPr>
            </w:pPr>
            <w:r>
              <w:rPr>
                <w:rFonts w:ascii="Arial" w:hAnsi="Arial" w:cs="Arial"/>
                <w:color w:val="0070C0"/>
                <w:sz w:val="36"/>
                <w:szCs w:val="36"/>
                <w:lang w:val="en-US"/>
              </w:rPr>
              <w:t>3</w:t>
            </w:r>
          </w:p>
        </w:tc>
      </w:tr>
      <w:tr w:rsidR="007C02EF" w14:paraId="4EFCDF1F" w14:textId="77777777" w:rsidTr="007C02EF">
        <w:trPr>
          <w:trHeight w:val="1257"/>
        </w:trPr>
        <w:tc>
          <w:tcPr>
            <w:tcW w:w="2288" w:type="dxa"/>
          </w:tcPr>
          <w:p w14:paraId="0B410B84" w14:textId="77777777" w:rsidR="007C02EF" w:rsidRDefault="007C02EF" w:rsidP="007C02EF">
            <w:pPr>
              <w:rPr>
                <w:rFonts w:ascii="Arial" w:hAnsi="Arial" w:cs="Arial"/>
                <w:color w:val="0070C0"/>
                <w:sz w:val="36"/>
                <w:szCs w:val="36"/>
                <w:lang w:val="en-US"/>
              </w:rPr>
            </w:pPr>
            <w:r>
              <w:rPr>
                <w:rFonts w:ascii="Arial" w:hAnsi="Arial" w:cs="Arial"/>
                <w:color w:val="0070C0"/>
                <w:sz w:val="36"/>
                <w:szCs w:val="36"/>
                <w:lang w:val="en-US"/>
              </w:rPr>
              <w:t>2.</w:t>
            </w:r>
          </w:p>
        </w:tc>
        <w:tc>
          <w:tcPr>
            <w:tcW w:w="6442" w:type="dxa"/>
          </w:tcPr>
          <w:p w14:paraId="59637449" w14:textId="77777777" w:rsidR="007C02EF" w:rsidRDefault="007C02EF" w:rsidP="007C02EF">
            <w:pPr>
              <w:rPr>
                <w:rFonts w:ascii="Arial" w:hAnsi="Arial" w:cs="Arial"/>
                <w:color w:val="0070C0"/>
                <w:sz w:val="36"/>
                <w:szCs w:val="36"/>
                <w:lang w:val="en-US"/>
              </w:rPr>
            </w:pPr>
            <w:r>
              <w:rPr>
                <w:rFonts w:ascii="Arial" w:hAnsi="Arial" w:cs="Arial"/>
                <w:color w:val="0070C0"/>
                <w:sz w:val="36"/>
                <w:szCs w:val="36"/>
                <w:lang w:val="en-US"/>
              </w:rPr>
              <w:t xml:space="preserve">BREIF EXPLANATION ABOUT THE </w:t>
            </w:r>
          </w:p>
          <w:p w14:paraId="5770EA3D" w14:textId="77777777" w:rsidR="007C02EF" w:rsidRDefault="007C02EF" w:rsidP="007C02EF">
            <w:pPr>
              <w:rPr>
                <w:rFonts w:ascii="Arial" w:hAnsi="Arial" w:cs="Arial"/>
                <w:color w:val="0070C0"/>
                <w:sz w:val="36"/>
                <w:szCs w:val="36"/>
                <w:lang w:val="en-US"/>
              </w:rPr>
            </w:pPr>
            <w:r>
              <w:rPr>
                <w:rFonts w:ascii="Arial" w:hAnsi="Arial" w:cs="Arial"/>
                <w:color w:val="0070C0"/>
                <w:sz w:val="36"/>
                <w:szCs w:val="36"/>
                <w:lang w:val="en-US"/>
              </w:rPr>
              <w:t>ITINERARY</w:t>
            </w:r>
          </w:p>
        </w:tc>
        <w:tc>
          <w:tcPr>
            <w:tcW w:w="1395" w:type="dxa"/>
          </w:tcPr>
          <w:p w14:paraId="21D6F835" w14:textId="77777777" w:rsidR="007C02EF" w:rsidRDefault="007C02EF" w:rsidP="007C02EF">
            <w:pPr>
              <w:rPr>
                <w:rFonts w:ascii="Arial" w:hAnsi="Arial" w:cs="Arial"/>
                <w:color w:val="0070C0"/>
                <w:sz w:val="36"/>
                <w:szCs w:val="36"/>
                <w:lang w:val="en-US"/>
              </w:rPr>
            </w:pPr>
            <w:r>
              <w:rPr>
                <w:rFonts w:ascii="Arial" w:hAnsi="Arial" w:cs="Arial"/>
                <w:color w:val="0070C0"/>
                <w:sz w:val="36"/>
                <w:szCs w:val="36"/>
                <w:lang w:val="en-US"/>
              </w:rPr>
              <w:t>4</w:t>
            </w:r>
          </w:p>
        </w:tc>
      </w:tr>
      <w:tr w:rsidR="007C02EF" w14:paraId="2BDBC6BD" w14:textId="77777777" w:rsidTr="007C02EF">
        <w:trPr>
          <w:trHeight w:val="1197"/>
        </w:trPr>
        <w:tc>
          <w:tcPr>
            <w:tcW w:w="2288" w:type="dxa"/>
          </w:tcPr>
          <w:p w14:paraId="5608883E" w14:textId="77777777" w:rsidR="007C02EF" w:rsidRDefault="007C02EF" w:rsidP="007C02EF">
            <w:pPr>
              <w:rPr>
                <w:rFonts w:ascii="Arial" w:hAnsi="Arial" w:cs="Arial"/>
                <w:color w:val="0070C0"/>
                <w:sz w:val="36"/>
                <w:szCs w:val="36"/>
                <w:lang w:val="en-US"/>
              </w:rPr>
            </w:pPr>
            <w:r>
              <w:rPr>
                <w:rFonts w:ascii="Arial" w:hAnsi="Arial" w:cs="Arial"/>
                <w:color w:val="0070C0"/>
                <w:sz w:val="36"/>
                <w:szCs w:val="36"/>
                <w:lang w:val="en-US"/>
              </w:rPr>
              <w:t>3.</w:t>
            </w:r>
          </w:p>
        </w:tc>
        <w:tc>
          <w:tcPr>
            <w:tcW w:w="6442" w:type="dxa"/>
          </w:tcPr>
          <w:p w14:paraId="205FA684" w14:textId="77777777" w:rsidR="007C02EF" w:rsidRDefault="007C02EF" w:rsidP="007C02EF">
            <w:pPr>
              <w:rPr>
                <w:rFonts w:ascii="Arial" w:hAnsi="Arial" w:cs="Arial"/>
                <w:color w:val="0070C0"/>
                <w:sz w:val="36"/>
                <w:szCs w:val="36"/>
                <w:lang w:val="en-US"/>
              </w:rPr>
            </w:pPr>
            <w:r>
              <w:rPr>
                <w:rFonts w:ascii="Arial" w:hAnsi="Arial" w:cs="Arial"/>
                <w:color w:val="0070C0"/>
                <w:sz w:val="36"/>
                <w:szCs w:val="36"/>
                <w:lang w:val="en-US"/>
              </w:rPr>
              <w:t>DETAILED   ITINERARY</w:t>
            </w:r>
          </w:p>
        </w:tc>
        <w:tc>
          <w:tcPr>
            <w:tcW w:w="1395" w:type="dxa"/>
          </w:tcPr>
          <w:p w14:paraId="1083D053" w14:textId="77777777" w:rsidR="007C02EF" w:rsidRDefault="007C02EF" w:rsidP="007C02EF">
            <w:pPr>
              <w:rPr>
                <w:rFonts w:ascii="Arial" w:hAnsi="Arial" w:cs="Arial"/>
                <w:color w:val="0070C0"/>
                <w:sz w:val="36"/>
                <w:szCs w:val="36"/>
                <w:lang w:val="en-US"/>
              </w:rPr>
            </w:pPr>
            <w:r>
              <w:rPr>
                <w:rFonts w:ascii="Arial" w:hAnsi="Arial" w:cs="Arial"/>
                <w:color w:val="0070C0"/>
                <w:sz w:val="36"/>
                <w:szCs w:val="36"/>
                <w:lang w:val="en-US"/>
              </w:rPr>
              <w:t>5-10</w:t>
            </w:r>
          </w:p>
        </w:tc>
      </w:tr>
      <w:tr w:rsidR="007C02EF" w14:paraId="4ACE434F" w14:textId="77777777" w:rsidTr="007C02EF">
        <w:trPr>
          <w:trHeight w:val="1197"/>
        </w:trPr>
        <w:tc>
          <w:tcPr>
            <w:tcW w:w="2288" w:type="dxa"/>
          </w:tcPr>
          <w:p w14:paraId="2963F82F" w14:textId="77777777" w:rsidR="007C02EF" w:rsidRDefault="007C02EF" w:rsidP="007C02EF">
            <w:pPr>
              <w:rPr>
                <w:rFonts w:ascii="Arial" w:hAnsi="Arial" w:cs="Arial"/>
                <w:color w:val="0070C0"/>
                <w:sz w:val="36"/>
                <w:szCs w:val="36"/>
                <w:lang w:val="en-US"/>
              </w:rPr>
            </w:pPr>
            <w:r>
              <w:rPr>
                <w:rFonts w:ascii="Arial" w:hAnsi="Arial" w:cs="Arial"/>
                <w:color w:val="0070C0"/>
                <w:sz w:val="36"/>
                <w:szCs w:val="36"/>
                <w:lang w:val="en-US"/>
              </w:rPr>
              <w:t>4.</w:t>
            </w:r>
          </w:p>
        </w:tc>
        <w:tc>
          <w:tcPr>
            <w:tcW w:w="6442" w:type="dxa"/>
          </w:tcPr>
          <w:p w14:paraId="7B34ED66" w14:textId="77777777" w:rsidR="007C02EF" w:rsidRDefault="007C02EF" w:rsidP="007C02EF">
            <w:pPr>
              <w:rPr>
                <w:rFonts w:ascii="Arial" w:hAnsi="Arial" w:cs="Arial"/>
                <w:color w:val="0070C0"/>
                <w:sz w:val="36"/>
                <w:szCs w:val="36"/>
                <w:lang w:val="en-US"/>
              </w:rPr>
            </w:pPr>
            <w:r>
              <w:rPr>
                <w:rFonts w:ascii="Arial" w:hAnsi="Arial" w:cs="Arial"/>
                <w:color w:val="0070C0"/>
                <w:sz w:val="36"/>
                <w:szCs w:val="36"/>
                <w:lang w:val="en-US"/>
              </w:rPr>
              <w:t>INFORMATION ABOUT THE PLACES MENTIONED</w:t>
            </w:r>
          </w:p>
        </w:tc>
        <w:tc>
          <w:tcPr>
            <w:tcW w:w="1395" w:type="dxa"/>
          </w:tcPr>
          <w:p w14:paraId="38846973" w14:textId="77777777" w:rsidR="007C02EF" w:rsidRDefault="007C02EF" w:rsidP="007C02EF">
            <w:pPr>
              <w:rPr>
                <w:rFonts w:ascii="Arial" w:hAnsi="Arial" w:cs="Arial"/>
                <w:color w:val="0070C0"/>
                <w:sz w:val="36"/>
                <w:szCs w:val="36"/>
                <w:lang w:val="en-US"/>
              </w:rPr>
            </w:pPr>
            <w:r>
              <w:rPr>
                <w:rFonts w:ascii="Arial" w:hAnsi="Arial" w:cs="Arial"/>
                <w:color w:val="0070C0"/>
                <w:sz w:val="36"/>
                <w:szCs w:val="36"/>
                <w:lang w:val="en-US"/>
              </w:rPr>
              <w:t>11-19</w:t>
            </w:r>
          </w:p>
        </w:tc>
      </w:tr>
      <w:tr w:rsidR="007C02EF" w14:paraId="1FE9527F" w14:textId="77777777" w:rsidTr="007C02EF">
        <w:trPr>
          <w:trHeight w:val="1197"/>
        </w:trPr>
        <w:tc>
          <w:tcPr>
            <w:tcW w:w="2288" w:type="dxa"/>
          </w:tcPr>
          <w:p w14:paraId="65F90211" w14:textId="77777777" w:rsidR="007C02EF" w:rsidRDefault="007C02EF" w:rsidP="007C02EF">
            <w:pPr>
              <w:rPr>
                <w:rFonts w:ascii="Arial" w:hAnsi="Arial" w:cs="Arial"/>
                <w:color w:val="0070C0"/>
                <w:sz w:val="36"/>
                <w:szCs w:val="36"/>
                <w:lang w:val="en-US"/>
              </w:rPr>
            </w:pPr>
            <w:r>
              <w:rPr>
                <w:rFonts w:ascii="Arial" w:hAnsi="Arial" w:cs="Arial"/>
                <w:color w:val="0070C0"/>
                <w:sz w:val="36"/>
                <w:szCs w:val="36"/>
                <w:lang w:val="en-US"/>
              </w:rPr>
              <w:t>5.</w:t>
            </w:r>
          </w:p>
        </w:tc>
        <w:tc>
          <w:tcPr>
            <w:tcW w:w="6442" w:type="dxa"/>
          </w:tcPr>
          <w:p w14:paraId="7A269B47" w14:textId="77777777" w:rsidR="0028160C" w:rsidRDefault="007C02EF" w:rsidP="007C02EF">
            <w:pPr>
              <w:rPr>
                <w:rFonts w:ascii="Arial" w:hAnsi="Arial" w:cs="Arial"/>
                <w:color w:val="0070C0"/>
                <w:sz w:val="36"/>
                <w:szCs w:val="36"/>
                <w:lang w:val="en-US"/>
              </w:rPr>
            </w:pPr>
            <w:r>
              <w:rPr>
                <w:rFonts w:ascii="Arial" w:hAnsi="Arial" w:cs="Arial"/>
                <w:color w:val="0070C0"/>
                <w:sz w:val="36"/>
                <w:szCs w:val="36"/>
                <w:lang w:val="en-US"/>
              </w:rPr>
              <w:t xml:space="preserve">CONCLUSION </w:t>
            </w:r>
          </w:p>
          <w:p w14:paraId="1CD1343F" w14:textId="01CEEB54" w:rsidR="007C02EF" w:rsidRDefault="007C02EF" w:rsidP="007C02EF">
            <w:pPr>
              <w:rPr>
                <w:rFonts w:ascii="Arial" w:hAnsi="Arial" w:cs="Arial"/>
                <w:color w:val="0070C0"/>
                <w:sz w:val="36"/>
                <w:szCs w:val="36"/>
                <w:lang w:val="en-US"/>
              </w:rPr>
            </w:pPr>
          </w:p>
        </w:tc>
        <w:tc>
          <w:tcPr>
            <w:tcW w:w="1395" w:type="dxa"/>
          </w:tcPr>
          <w:p w14:paraId="20CE2836" w14:textId="77777777" w:rsidR="007C02EF" w:rsidRDefault="007C02EF" w:rsidP="007C02EF">
            <w:pPr>
              <w:rPr>
                <w:rFonts w:ascii="Arial" w:hAnsi="Arial" w:cs="Arial"/>
                <w:color w:val="0070C0"/>
                <w:sz w:val="36"/>
                <w:szCs w:val="36"/>
                <w:lang w:val="en-US"/>
              </w:rPr>
            </w:pPr>
            <w:r>
              <w:rPr>
                <w:rFonts w:ascii="Arial" w:hAnsi="Arial" w:cs="Arial"/>
                <w:color w:val="0070C0"/>
                <w:sz w:val="36"/>
                <w:szCs w:val="36"/>
                <w:lang w:val="en-US"/>
              </w:rPr>
              <w:t>20</w:t>
            </w:r>
          </w:p>
        </w:tc>
      </w:tr>
      <w:tr w:rsidR="00395F93" w14:paraId="2E1AC4A2" w14:textId="77777777" w:rsidTr="007C02EF">
        <w:trPr>
          <w:trHeight w:val="1197"/>
        </w:trPr>
        <w:tc>
          <w:tcPr>
            <w:tcW w:w="2288" w:type="dxa"/>
          </w:tcPr>
          <w:p w14:paraId="0F8CDBCE" w14:textId="782ACC7E" w:rsidR="00395F93" w:rsidRDefault="00454582" w:rsidP="007C02EF">
            <w:pPr>
              <w:rPr>
                <w:rFonts w:ascii="Arial" w:hAnsi="Arial" w:cs="Arial"/>
                <w:color w:val="0070C0"/>
                <w:sz w:val="36"/>
                <w:szCs w:val="36"/>
                <w:lang w:val="en-US"/>
              </w:rPr>
            </w:pPr>
            <w:r>
              <w:rPr>
                <w:rFonts w:ascii="Arial" w:hAnsi="Arial" w:cs="Arial"/>
                <w:color w:val="0070C0"/>
                <w:sz w:val="36"/>
                <w:szCs w:val="36"/>
                <w:lang w:val="en-US"/>
              </w:rPr>
              <w:t>6.</w:t>
            </w:r>
          </w:p>
        </w:tc>
        <w:tc>
          <w:tcPr>
            <w:tcW w:w="6442" w:type="dxa"/>
          </w:tcPr>
          <w:p w14:paraId="29D931CC" w14:textId="33E0427A" w:rsidR="00395F93" w:rsidRDefault="00454582" w:rsidP="007C02EF">
            <w:pPr>
              <w:rPr>
                <w:rFonts w:ascii="Arial" w:hAnsi="Arial" w:cs="Arial"/>
                <w:color w:val="0070C0"/>
                <w:sz w:val="36"/>
                <w:szCs w:val="36"/>
                <w:lang w:val="en-US"/>
              </w:rPr>
            </w:pPr>
            <w:r>
              <w:rPr>
                <w:rFonts w:ascii="Arial" w:hAnsi="Arial" w:cs="Arial"/>
                <w:color w:val="0070C0"/>
                <w:sz w:val="36"/>
                <w:szCs w:val="36"/>
                <w:lang w:val="en-US"/>
              </w:rPr>
              <w:t>REFERENCES</w:t>
            </w:r>
          </w:p>
        </w:tc>
        <w:tc>
          <w:tcPr>
            <w:tcW w:w="1395" w:type="dxa"/>
          </w:tcPr>
          <w:p w14:paraId="0C582F49" w14:textId="1F1C587B" w:rsidR="00395F93" w:rsidRDefault="00454582" w:rsidP="007C02EF">
            <w:pPr>
              <w:rPr>
                <w:rFonts w:ascii="Arial" w:hAnsi="Arial" w:cs="Arial"/>
                <w:color w:val="0070C0"/>
                <w:sz w:val="36"/>
                <w:szCs w:val="36"/>
                <w:lang w:val="en-US"/>
              </w:rPr>
            </w:pPr>
            <w:r>
              <w:rPr>
                <w:rFonts w:ascii="Arial" w:hAnsi="Arial" w:cs="Arial"/>
                <w:color w:val="0070C0"/>
                <w:sz w:val="36"/>
                <w:szCs w:val="36"/>
                <w:lang w:val="en-US"/>
              </w:rPr>
              <w:t>21</w:t>
            </w:r>
          </w:p>
        </w:tc>
      </w:tr>
    </w:tbl>
    <w:p w14:paraId="081EFBBD" w14:textId="77777777" w:rsidR="000C013E" w:rsidRDefault="000C013E" w:rsidP="00C451D9">
      <w:pPr>
        <w:rPr>
          <w:rFonts w:ascii="Arial" w:hAnsi="Arial" w:cs="Arial"/>
          <w:color w:val="0070C0"/>
          <w:sz w:val="36"/>
          <w:szCs w:val="36"/>
          <w:lang w:val="en-US"/>
        </w:rPr>
      </w:pPr>
    </w:p>
    <w:p w14:paraId="15EF40D6" w14:textId="77777777" w:rsidR="000C013E" w:rsidRDefault="000C013E" w:rsidP="00C451D9">
      <w:pPr>
        <w:rPr>
          <w:rFonts w:ascii="Arial" w:hAnsi="Arial" w:cs="Arial"/>
          <w:color w:val="0070C0"/>
          <w:sz w:val="36"/>
          <w:szCs w:val="36"/>
          <w:lang w:val="en-US"/>
        </w:rPr>
      </w:pPr>
    </w:p>
    <w:p w14:paraId="6218570C" w14:textId="77777777" w:rsidR="000C013E" w:rsidRDefault="000C013E" w:rsidP="00C451D9">
      <w:pPr>
        <w:rPr>
          <w:rFonts w:ascii="Arial" w:hAnsi="Arial" w:cs="Arial"/>
          <w:color w:val="0070C0"/>
          <w:sz w:val="36"/>
          <w:szCs w:val="36"/>
          <w:lang w:val="en-US"/>
        </w:rPr>
      </w:pPr>
    </w:p>
    <w:p w14:paraId="2E41158B" w14:textId="77777777" w:rsidR="000C013E" w:rsidRDefault="000C013E" w:rsidP="00C451D9">
      <w:pPr>
        <w:rPr>
          <w:rFonts w:ascii="Arial" w:hAnsi="Arial" w:cs="Arial"/>
          <w:color w:val="0070C0"/>
          <w:sz w:val="36"/>
          <w:szCs w:val="36"/>
          <w:lang w:val="en-US"/>
        </w:rPr>
      </w:pPr>
    </w:p>
    <w:p w14:paraId="08771ADA" w14:textId="77777777" w:rsidR="00301611" w:rsidRDefault="00301611" w:rsidP="00C451D9">
      <w:pPr>
        <w:rPr>
          <w:rFonts w:ascii="Arial" w:hAnsi="Arial" w:cs="Arial"/>
          <w:color w:val="0070C0"/>
          <w:sz w:val="36"/>
          <w:szCs w:val="36"/>
          <w:lang w:val="en-US"/>
        </w:rPr>
      </w:pPr>
    </w:p>
    <w:p w14:paraId="309BA489" w14:textId="77777777" w:rsidR="00301611" w:rsidRDefault="00301611" w:rsidP="00C451D9">
      <w:pPr>
        <w:rPr>
          <w:rFonts w:ascii="Arial" w:hAnsi="Arial" w:cs="Arial"/>
          <w:color w:val="0070C0"/>
          <w:sz w:val="36"/>
          <w:szCs w:val="36"/>
          <w:lang w:val="en-US"/>
        </w:rPr>
      </w:pPr>
    </w:p>
    <w:p w14:paraId="62BBC59E" w14:textId="77777777" w:rsidR="00301611" w:rsidRDefault="00301611" w:rsidP="00C451D9">
      <w:pPr>
        <w:rPr>
          <w:rFonts w:ascii="Arial" w:hAnsi="Arial" w:cs="Arial"/>
          <w:color w:val="0070C0"/>
          <w:sz w:val="36"/>
          <w:szCs w:val="36"/>
          <w:lang w:val="en-US"/>
        </w:rPr>
      </w:pPr>
    </w:p>
    <w:p w14:paraId="57D895FE" w14:textId="77777777" w:rsidR="007C02EF" w:rsidRDefault="007C02EF" w:rsidP="00C451D9">
      <w:pPr>
        <w:rPr>
          <w:rFonts w:ascii="Arial" w:hAnsi="Arial" w:cs="Arial"/>
          <w:color w:val="0070C0"/>
          <w:sz w:val="36"/>
          <w:szCs w:val="36"/>
          <w:lang w:val="en-US"/>
        </w:rPr>
      </w:pPr>
    </w:p>
    <w:p w14:paraId="148572C8" w14:textId="77777777" w:rsidR="007C02EF" w:rsidRDefault="007C02EF" w:rsidP="00C451D9">
      <w:pPr>
        <w:rPr>
          <w:rFonts w:ascii="Arial" w:hAnsi="Arial" w:cs="Arial"/>
          <w:color w:val="0070C0"/>
          <w:sz w:val="36"/>
          <w:szCs w:val="36"/>
          <w:lang w:val="en-US"/>
        </w:rPr>
      </w:pPr>
    </w:p>
    <w:p w14:paraId="688861F1" w14:textId="239DA9F2" w:rsidR="00886F3E" w:rsidRPr="00F14C34" w:rsidRDefault="00886F3E" w:rsidP="000948D6">
      <w:pPr>
        <w:pStyle w:val="ListParagraph"/>
        <w:numPr>
          <w:ilvl w:val="0"/>
          <w:numId w:val="28"/>
        </w:numPr>
        <w:rPr>
          <w:rFonts w:ascii="Arial" w:hAnsi="Arial" w:cs="Arial"/>
          <w:color w:val="0070C0"/>
          <w:sz w:val="36"/>
          <w:szCs w:val="36"/>
          <w:lang w:val="en-US"/>
        </w:rPr>
      </w:pPr>
      <w:r w:rsidRPr="00F14C34">
        <w:rPr>
          <w:rFonts w:ascii="Arial" w:hAnsi="Arial" w:cs="Arial"/>
          <w:color w:val="0070C0"/>
          <w:sz w:val="36"/>
          <w:szCs w:val="36"/>
          <w:lang w:val="en-US"/>
        </w:rPr>
        <w:t>INTRO</w:t>
      </w:r>
      <w:r w:rsidR="00F14C34" w:rsidRPr="00F14C34">
        <w:rPr>
          <w:rFonts w:ascii="Arial" w:hAnsi="Arial" w:cs="Arial"/>
          <w:color w:val="0070C0"/>
          <w:sz w:val="36"/>
          <w:szCs w:val="36"/>
          <w:lang w:val="en-US"/>
        </w:rPr>
        <w:t>DUCTION OF INDIAN KNOWLEDGE SYSTEM</w:t>
      </w:r>
    </w:p>
    <w:p w14:paraId="66E6B02E" w14:textId="77777777" w:rsidR="00886F3E" w:rsidRDefault="00886F3E" w:rsidP="00C451D9">
      <w:pPr>
        <w:rPr>
          <w:rFonts w:ascii="Arial" w:hAnsi="Arial" w:cs="Arial"/>
          <w:color w:val="0070C0"/>
          <w:sz w:val="36"/>
          <w:szCs w:val="36"/>
          <w:lang w:val="en-US"/>
        </w:rPr>
      </w:pPr>
    </w:p>
    <w:p w14:paraId="27C72F3F" w14:textId="06AAFBBE" w:rsidR="00613032" w:rsidRPr="007918C7" w:rsidRDefault="00806FB0" w:rsidP="00C451D9">
      <w:pPr>
        <w:rPr>
          <w:rFonts w:ascii="Arial" w:hAnsi="Arial" w:cs="Arial"/>
          <w:i/>
          <w:iCs/>
          <w:color w:val="0070C0"/>
          <w:sz w:val="36"/>
          <w:szCs w:val="36"/>
          <w:lang w:val="en-US"/>
        </w:rPr>
      </w:pPr>
      <w:r w:rsidRPr="007918C7">
        <w:rPr>
          <w:rFonts w:ascii="Arial" w:hAnsi="Arial" w:cs="Arial"/>
          <w:color w:val="0070C0"/>
          <w:sz w:val="36"/>
          <w:szCs w:val="36"/>
          <w:lang w:val="en-US"/>
        </w:rPr>
        <w:t>WHAT IS INDIAN KNOWLEDGE SYSTEM</w:t>
      </w:r>
      <w:r w:rsidR="00FC638B" w:rsidRPr="007918C7">
        <w:rPr>
          <w:rFonts w:ascii="Arial" w:hAnsi="Arial" w:cs="Arial"/>
          <w:color w:val="0070C0"/>
          <w:sz w:val="36"/>
          <w:szCs w:val="36"/>
          <w:lang w:val="en-US"/>
        </w:rPr>
        <w:t>?</w:t>
      </w:r>
    </w:p>
    <w:p w14:paraId="1E9D00F7" w14:textId="2A0F0326" w:rsidR="00FC638B" w:rsidRPr="007918C7" w:rsidRDefault="00FC638B" w:rsidP="00C451D9">
      <w:pPr>
        <w:rPr>
          <w:rFonts w:ascii="Arial" w:hAnsi="Arial" w:cs="Arial"/>
          <w:sz w:val="28"/>
          <w:szCs w:val="28"/>
          <w:lang w:val="en-US"/>
        </w:rPr>
      </w:pPr>
      <w:r w:rsidRPr="007918C7">
        <w:rPr>
          <w:rFonts w:ascii="Arial" w:hAnsi="Arial" w:cs="Arial"/>
          <w:sz w:val="28"/>
          <w:szCs w:val="28"/>
          <w:lang w:val="en-US"/>
        </w:rPr>
        <w:t>INDIAN KNOWLEDGE SYSTEM</w:t>
      </w:r>
      <w:r w:rsidR="00057AF9" w:rsidRPr="007918C7">
        <w:rPr>
          <w:rFonts w:ascii="Arial" w:hAnsi="Arial" w:cs="Arial"/>
          <w:sz w:val="28"/>
          <w:szCs w:val="28"/>
          <w:lang w:val="en-US"/>
        </w:rPr>
        <w:t xml:space="preserve">(IKS) is an innovative cell under the </w:t>
      </w:r>
      <w:r w:rsidR="00C451D9" w:rsidRPr="007918C7">
        <w:rPr>
          <w:rFonts w:ascii="Arial" w:hAnsi="Arial" w:cs="Arial"/>
          <w:sz w:val="28"/>
          <w:szCs w:val="28"/>
          <w:lang w:val="en-US"/>
        </w:rPr>
        <w:t>Ministry of Education (MOE)</w:t>
      </w:r>
      <w:r w:rsidR="004B6E54" w:rsidRPr="007918C7">
        <w:rPr>
          <w:rFonts w:ascii="Arial" w:hAnsi="Arial" w:cs="Arial"/>
          <w:sz w:val="28"/>
          <w:szCs w:val="28"/>
          <w:lang w:val="en-US"/>
        </w:rPr>
        <w:t xml:space="preserve"> </w:t>
      </w:r>
      <w:r w:rsidR="00627B72" w:rsidRPr="007918C7">
        <w:rPr>
          <w:rFonts w:ascii="Arial" w:hAnsi="Arial" w:cs="Arial"/>
          <w:sz w:val="28"/>
          <w:szCs w:val="28"/>
          <w:lang w:val="en-US"/>
        </w:rPr>
        <w:t xml:space="preserve">at AICTE, New </w:t>
      </w:r>
      <w:r w:rsidR="00F368ED" w:rsidRPr="007918C7">
        <w:rPr>
          <w:rFonts w:ascii="Arial" w:hAnsi="Arial" w:cs="Arial"/>
          <w:sz w:val="28"/>
          <w:szCs w:val="28"/>
          <w:lang w:val="en-US"/>
        </w:rPr>
        <w:t>Delhi</w:t>
      </w:r>
      <w:r w:rsidR="00627B72" w:rsidRPr="007918C7">
        <w:rPr>
          <w:rFonts w:ascii="Arial" w:hAnsi="Arial" w:cs="Arial"/>
          <w:sz w:val="28"/>
          <w:szCs w:val="28"/>
          <w:lang w:val="en-US"/>
        </w:rPr>
        <w:t>. It is establish</w:t>
      </w:r>
      <w:r w:rsidR="00F368ED" w:rsidRPr="007918C7">
        <w:rPr>
          <w:rFonts w:ascii="Arial" w:hAnsi="Arial" w:cs="Arial"/>
          <w:sz w:val="28"/>
          <w:szCs w:val="28"/>
          <w:lang w:val="en-US"/>
        </w:rPr>
        <w:t>ed to promote interdisciplinary rese</w:t>
      </w:r>
      <w:r w:rsidR="00E95724" w:rsidRPr="007918C7">
        <w:rPr>
          <w:rFonts w:ascii="Arial" w:hAnsi="Arial" w:cs="Arial"/>
          <w:sz w:val="28"/>
          <w:szCs w:val="28"/>
          <w:lang w:val="en-US"/>
        </w:rPr>
        <w:t>arch on all aspects of IKS,</w:t>
      </w:r>
      <w:r w:rsidR="00661FA6" w:rsidRPr="007918C7">
        <w:rPr>
          <w:rFonts w:ascii="Arial" w:hAnsi="Arial" w:cs="Arial"/>
          <w:sz w:val="28"/>
          <w:szCs w:val="28"/>
          <w:lang w:val="en-US"/>
        </w:rPr>
        <w:t xml:space="preserve"> </w:t>
      </w:r>
      <w:r w:rsidR="00E95724" w:rsidRPr="007918C7">
        <w:rPr>
          <w:rFonts w:ascii="Arial" w:hAnsi="Arial" w:cs="Arial"/>
          <w:sz w:val="28"/>
          <w:szCs w:val="28"/>
          <w:lang w:val="en-US"/>
        </w:rPr>
        <w:t>preserve and disse</w:t>
      </w:r>
      <w:r w:rsidR="0094336C" w:rsidRPr="007918C7">
        <w:rPr>
          <w:rFonts w:ascii="Arial" w:hAnsi="Arial" w:cs="Arial"/>
          <w:sz w:val="28"/>
          <w:szCs w:val="28"/>
          <w:lang w:val="en-US"/>
        </w:rPr>
        <w:t>minate IKS for further research and soc</w:t>
      </w:r>
      <w:r w:rsidR="00661FA6" w:rsidRPr="007918C7">
        <w:rPr>
          <w:rFonts w:ascii="Arial" w:hAnsi="Arial" w:cs="Arial"/>
          <w:sz w:val="28"/>
          <w:szCs w:val="28"/>
          <w:lang w:val="en-US"/>
        </w:rPr>
        <w:t>ietal applications.IT will actively</w:t>
      </w:r>
      <w:r w:rsidR="008C5D7C" w:rsidRPr="007918C7">
        <w:rPr>
          <w:rFonts w:ascii="Arial" w:hAnsi="Arial" w:cs="Arial"/>
          <w:sz w:val="28"/>
          <w:szCs w:val="28"/>
          <w:lang w:val="en-US"/>
        </w:rPr>
        <w:t xml:space="preserve"> engage for spreading the rich heritage of our country and traditional knowledge in the field </w:t>
      </w:r>
      <w:r w:rsidR="007C0DCB" w:rsidRPr="007918C7">
        <w:rPr>
          <w:rFonts w:ascii="Arial" w:hAnsi="Arial" w:cs="Arial"/>
          <w:sz w:val="28"/>
          <w:szCs w:val="28"/>
          <w:lang w:val="en-US"/>
        </w:rPr>
        <w:t xml:space="preserve">of Arts and </w:t>
      </w:r>
      <w:r w:rsidR="00591CD6" w:rsidRPr="007918C7">
        <w:rPr>
          <w:rFonts w:ascii="Arial" w:hAnsi="Arial" w:cs="Arial"/>
          <w:sz w:val="28"/>
          <w:szCs w:val="28"/>
          <w:lang w:val="en-US"/>
        </w:rPr>
        <w:t>Literature, Agriculture, Basic</w:t>
      </w:r>
      <w:r w:rsidR="00BF0BE6" w:rsidRPr="007918C7">
        <w:rPr>
          <w:rFonts w:ascii="Arial" w:hAnsi="Arial" w:cs="Arial"/>
          <w:sz w:val="28"/>
          <w:szCs w:val="28"/>
          <w:lang w:val="en-US"/>
        </w:rPr>
        <w:t xml:space="preserve"> </w:t>
      </w:r>
      <w:r w:rsidR="0017640F" w:rsidRPr="007918C7">
        <w:rPr>
          <w:rFonts w:ascii="Arial" w:hAnsi="Arial" w:cs="Arial"/>
          <w:sz w:val="28"/>
          <w:szCs w:val="28"/>
          <w:lang w:val="en-US"/>
        </w:rPr>
        <w:t>Science, Engineering</w:t>
      </w:r>
      <w:r w:rsidR="00BF0BE6" w:rsidRPr="007918C7">
        <w:rPr>
          <w:rFonts w:ascii="Arial" w:hAnsi="Arial" w:cs="Arial"/>
          <w:sz w:val="28"/>
          <w:szCs w:val="28"/>
          <w:lang w:val="en-US"/>
        </w:rPr>
        <w:t xml:space="preserve">&amp; </w:t>
      </w:r>
      <w:r w:rsidR="0017640F" w:rsidRPr="007918C7">
        <w:rPr>
          <w:rFonts w:ascii="Arial" w:hAnsi="Arial" w:cs="Arial"/>
          <w:sz w:val="28"/>
          <w:szCs w:val="28"/>
          <w:lang w:val="en-US"/>
        </w:rPr>
        <w:t>Technology, Architecture, Management, Economics</w:t>
      </w:r>
      <w:r w:rsidR="0099180F" w:rsidRPr="007918C7">
        <w:rPr>
          <w:rFonts w:ascii="Arial" w:hAnsi="Arial" w:cs="Arial"/>
          <w:sz w:val="28"/>
          <w:szCs w:val="28"/>
          <w:lang w:val="en-US"/>
        </w:rPr>
        <w:t>,</w:t>
      </w:r>
      <w:r w:rsidR="0017640F" w:rsidRPr="007918C7">
        <w:rPr>
          <w:rFonts w:ascii="Arial" w:hAnsi="Arial" w:cs="Arial"/>
          <w:sz w:val="28"/>
          <w:szCs w:val="28"/>
          <w:lang w:val="en-US"/>
        </w:rPr>
        <w:t xml:space="preserve"> </w:t>
      </w:r>
      <w:r w:rsidR="0099180F" w:rsidRPr="007918C7">
        <w:rPr>
          <w:rFonts w:ascii="Arial" w:hAnsi="Arial" w:cs="Arial"/>
          <w:sz w:val="28"/>
          <w:szCs w:val="28"/>
          <w:lang w:val="en-US"/>
        </w:rPr>
        <w:t>etc.</w:t>
      </w:r>
    </w:p>
    <w:p w14:paraId="2E8A3E33" w14:textId="77777777" w:rsidR="00AC2DCF" w:rsidRPr="007918C7" w:rsidRDefault="00AC2DCF" w:rsidP="00C451D9">
      <w:pPr>
        <w:rPr>
          <w:rFonts w:ascii="Arial" w:hAnsi="Arial" w:cs="Arial"/>
          <w:sz w:val="24"/>
          <w:szCs w:val="24"/>
          <w:lang w:val="en-US"/>
        </w:rPr>
      </w:pPr>
    </w:p>
    <w:p w14:paraId="508A38FD" w14:textId="77777777" w:rsidR="00AC2DCF" w:rsidRPr="007918C7" w:rsidRDefault="00AC2DCF" w:rsidP="00AC2DCF">
      <w:pPr>
        <w:rPr>
          <w:rFonts w:ascii="Arial" w:hAnsi="Arial" w:cs="Arial"/>
          <w:color w:val="0070C0"/>
          <w:sz w:val="40"/>
          <w:szCs w:val="40"/>
          <w:lang w:val="en-US"/>
        </w:rPr>
      </w:pPr>
      <w:r w:rsidRPr="007918C7">
        <w:rPr>
          <w:rFonts w:ascii="Arial" w:hAnsi="Arial" w:cs="Arial"/>
          <w:color w:val="0070C0"/>
          <w:sz w:val="40"/>
          <w:szCs w:val="40"/>
          <w:lang w:val="en-US"/>
        </w:rPr>
        <w:t>ABOUT INDIAN KNOWLEDGE SYSTEM</w:t>
      </w:r>
    </w:p>
    <w:p w14:paraId="61B923C4" w14:textId="77777777" w:rsidR="00AC2DCF" w:rsidRPr="007918C7" w:rsidRDefault="00AC2DCF" w:rsidP="00AC2DCF">
      <w:pPr>
        <w:rPr>
          <w:rFonts w:ascii="Arial" w:hAnsi="Arial" w:cs="Arial"/>
          <w:sz w:val="40"/>
          <w:szCs w:val="40"/>
          <w:lang w:val="en-US"/>
        </w:rPr>
      </w:pPr>
    </w:p>
    <w:p w14:paraId="169DF896" w14:textId="3F51CB8A" w:rsidR="00AC2DCF" w:rsidRPr="007918C7" w:rsidRDefault="00AC2DCF" w:rsidP="00AC2DCF">
      <w:pPr>
        <w:rPr>
          <w:rFonts w:ascii="Arial" w:hAnsi="Arial" w:cs="Arial"/>
          <w:sz w:val="28"/>
          <w:szCs w:val="28"/>
          <w:lang w:val="en-US"/>
        </w:rPr>
      </w:pPr>
      <w:r w:rsidRPr="007918C7">
        <w:rPr>
          <w:rFonts w:ascii="Arial" w:hAnsi="Arial" w:cs="Arial"/>
          <w:sz w:val="28"/>
          <w:szCs w:val="28"/>
          <w:lang w:val="en-US"/>
        </w:rPr>
        <w:t>The Indian traditional Knowledge Systems (</w:t>
      </w:r>
      <w:r w:rsidR="00591CD6" w:rsidRPr="007918C7">
        <w:rPr>
          <w:rFonts w:ascii="Arial" w:hAnsi="Arial" w:cs="Arial"/>
          <w:sz w:val="28"/>
          <w:szCs w:val="28"/>
          <w:lang w:val="en-US"/>
        </w:rPr>
        <w:t>Bhartiya</w:t>
      </w:r>
      <w:r w:rsidRPr="007918C7">
        <w:rPr>
          <w:rFonts w:ascii="Arial" w:hAnsi="Arial" w:cs="Arial"/>
          <w:sz w:val="28"/>
          <w:szCs w:val="28"/>
          <w:lang w:val="en-US"/>
        </w:rPr>
        <w:t xml:space="preserve"> Ganana Parampara) division of ministry </w:t>
      </w:r>
      <w:r w:rsidR="00185327">
        <w:rPr>
          <w:rFonts w:ascii="Arial" w:hAnsi="Arial" w:cs="Arial"/>
          <w:sz w:val="28"/>
          <w:szCs w:val="28"/>
          <w:lang w:val="en-US"/>
        </w:rPr>
        <w:t xml:space="preserve">of </w:t>
      </w:r>
      <w:r w:rsidRPr="007918C7">
        <w:rPr>
          <w:rFonts w:ascii="Arial" w:hAnsi="Arial" w:cs="Arial"/>
          <w:sz w:val="28"/>
          <w:szCs w:val="28"/>
          <w:lang w:val="en-US"/>
        </w:rPr>
        <w:t xml:space="preserve">education (MoE) located at the headquarter of AICET, Delhi, was established as of October 20 and taken to be a part of the New Education Policy (NEP) starting 2023. e team initially consisted of Shri A.B. Shukla was the Chief Coordinator, followed by the </w:t>
      </w:r>
      <w:r w:rsidR="00591CD6" w:rsidRPr="007918C7">
        <w:rPr>
          <w:rFonts w:ascii="Arial" w:hAnsi="Arial" w:cs="Arial"/>
          <w:sz w:val="28"/>
          <w:szCs w:val="28"/>
          <w:lang w:val="en-US"/>
        </w:rPr>
        <w:t>t</w:t>
      </w:r>
      <w:r w:rsidRPr="007918C7">
        <w:rPr>
          <w:rFonts w:ascii="Arial" w:hAnsi="Arial" w:cs="Arial"/>
          <w:sz w:val="28"/>
          <w:szCs w:val="28"/>
          <w:lang w:val="en-US"/>
        </w:rPr>
        <w:t xml:space="preserve">eachers Dr. Sanjeev Panchal, Shri Anurag Deshpande and Shri Shreyas Khurekar. more </w:t>
      </w:r>
      <w:r w:rsidR="00591CD6" w:rsidRPr="007918C7">
        <w:rPr>
          <w:rFonts w:ascii="Arial" w:hAnsi="Arial" w:cs="Arial"/>
          <w:sz w:val="28"/>
          <w:szCs w:val="28"/>
          <w:lang w:val="en-US"/>
        </w:rPr>
        <w:t>professors</w:t>
      </w:r>
      <w:r w:rsidRPr="007918C7">
        <w:rPr>
          <w:rFonts w:ascii="Arial" w:hAnsi="Arial" w:cs="Arial"/>
          <w:sz w:val="28"/>
          <w:szCs w:val="28"/>
          <w:lang w:val="en-US"/>
        </w:rPr>
        <w:t xml:space="preserve"> who joined this noble research.</w:t>
      </w:r>
    </w:p>
    <w:p w14:paraId="455658ED" w14:textId="77777777" w:rsidR="00AC2DCF" w:rsidRPr="007918C7" w:rsidRDefault="00AC2DCF" w:rsidP="00AC2DCF">
      <w:pPr>
        <w:rPr>
          <w:rFonts w:ascii="Arial" w:hAnsi="Arial" w:cs="Arial"/>
          <w:sz w:val="28"/>
          <w:szCs w:val="28"/>
          <w:lang w:val="en-US"/>
        </w:rPr>
      </w:pPr>
    </w:p>
    <w:p w14:paraId="1C9E4C0C" w14:textId="0CA7E0F6" w:rsidR="00AC2DCF" w:rsidRPr="007918C7" w:rsidRDefault="00591CD6" w:rsidP="00AC2DCF">
      <w:pPr>
        <w:rPr>
          <w:rFonts w:ascii="Arial" w:hAnsi="Arial" w:cs="Arial"/>
          <w:color w:val="0070C0"/>
          <w:sz w:val="36"/>
          <w:szCs w:val="36"/>
          <w:lang w:val="en-US"/>
        </w:rPr>
      </w:pPr>
      <w:r w:rsidRPr="007918C7">
        <w:rPr>
          <w:rFonts w:ascii="Arial" w:hAnsi="Arial" w:cs="Arial"/>
          <w:color w:val="0070C0"/>
          <w:sz w:val="36"/>
          <w:szCs w:val="36"/>
          <w:lang w:val="en-US"/>
        </w:rPr>
        <w:t>WH</w:t>
      </w:r>
      <w:r w:rsidR="00AC2DCF" w:rsidRPr="007918C7">
        <w:rPr>
          <w:rFonts w:ascii="Arial" w:hAnsi="Arial" w:cs="Arial"/>
          <w:color w:val="0070C0"/>
          <w:sz w:val="36"/>
          <w:szCs w:val="36"/>
          <w:lang w:val="en-US"/>
        </w:rPr>
        <w:t>Y ARE WE STUDYING IKS?</w:t>
      </w:r>
    </w:p>
    <w:p w14:paraId="7FD83AED" w14:textId="77777777" w:rsidR="00AC2DCF" w:rsidRPr="007918C7" w:rsidRDefault="00AC2DCF" w:rsidP="00AC2DCF">
      <w:pPr>
        <w:rPr>
          <w:rFonts w:ascii="Arial" w:hAnsi="Arial" w:cs="Arial"/>
          <w:sz w:val="24"/>
          <w:szCs w:val="24"/>
          <w:lang w:val="en-US"/>
        </w:rPr>
      </w:pPr>
    </w:p>
    <w:p w14:paraId="275CC2E0" w14:textId="4B8E12E4" w:rsidR="008A4BCF" w:rsidRPr="007918C7" w:rsidRDefault="00591CD6" w:rsidP="00AC2DCF">
      <w:pPr>
        <w:rPr>
          <w:rFonts w:ascii="Arial" w:hAnsi="Arial" w:cs="Arial"/>
          <w:sz w:val="28"/>
          <w:szCs w:val="28"/>
          <w:lang w:val="en-US"/>
        </w:rPr>
      </w:pPr>
      <w:r w:rsidRPr="007918C7">
        <w:rPr>
          <w:rFonts w:ascii="Arial" w:hAnsi="Arial" w:cs="Arial"/>
          <w:sz w:val="28"/>
          <w:szCs w:val="28"/>
          <w:lang w:val="en-US"/>
        </w:rPr>
        <w:t xml:space="preserve"> The </w:t>
      </w:r>
      <w:r w:rsidR="00AC2DCF" w:rsidRPr="007918C7">
        <w:rPr>
          <w:rFonts w:ascii="Arial" w:hAnsi="Arial" w:cs="Arial"/>
          <w:sz w:val="28"/>
          <w:szCs w:val="28"/>
          <w:lang w:val="en-US"/>
        </w:rPr>
        <w:t xml:space="preserve">main objective of drawing from our past and integrating the Indian Knowledge Systems is to </w:t>
      </w:r>
      <w:r w:rsidR="0017640F" w:rsidRPr="007918C7">
        <w:rPr>
          <w:rFonts w:ascii="Arial" w:hAnsi="Arial" w:cs="Arial"/>
          <w:sz w:val="28"/>
          <w:szCs w:val="28"/>
          <w:lang w:val="en-US"/>
        </w:rPr>
        <w:t>learn that</w:t>
      </w:r>
      <w:r w:rsidR="00AC2DCF" w:rsidRPr="007918C7">
        <w:rPr>
          <w:rFonts w:ascii="Arial" w:hAnsi="Arial" w:cs="Arial"/>
          <w:sz w:val="28"/>
          <w:szCs w:val="28"/>
          <w:lang w:val="en-US"/>
        </w:rPr>
        <w:t xml:space="preserve"> our ancient systems of knowledge represented by an unbroken tradition of knowledge mission and providing a unique perspective (Bhartiya Drishti) is used to solve the current </w:t>
      </w:r>
      <w:r w:rsidRPr="007918C7">
        <w:rPr>
          <w:rFonts w:ascii="Arial" w:hAnsi="Arial" w:cs="Arial"/>
          <w:sz w:val="28"/>
          <w:szCs w:val="28"/>
          <w:lang w:val="en-US"/>
        </w:rPr>
        <w:t>merging</w:t>
      </w:r>
      <w:r w:rsidR="00AC2DCF" w:rsidRPr="007918C7">
        <w:rPr>
          <w:rFonts w:ascii="Arial" w:hAnsi="Arial" w:cs="Arial"/>
          <w:sz w:val="28"/>
          <w:szCs w:val="28"/>
          <w:lang w:val="en-US"/>
        </w:rPr>
        <w:t xml:space="preserve"> challenges of India and the world</w:t>
      </w:r>
      <w:r w:rsidR="008A4BCF" w:rsidRPr="007918C7">
        <w:rPr>
          <w:rFonts w:ascii="Arial" w:hAnsi="Arial" w:cs="Arial"/>
          <w:sz w:val="28"/>
          <w:szCs w:val="28"/>
          <w:lang w:val="en-US"/>
        </w:rPr>
        <w:t>.</w:t>
      </w:r>
    </w:p>
    <w:p w14:paraId="37BF24E5" w14:textId="77777777" w:rsidR="008A4BCF" w:rsidRPr="007918C7" w:rsidRDefault="008A4BCF" w:rsidP="00AC2DCF">
      <w:pPr>
        <w:rPr>
          <w:rFonts w:ascii="Arial" w:hAnsi="Arial" w:cs="Arial"/>
          <w:sz w:val="28"/>
          <w:szCs w:val="28"/>
          <w:lang w:val="en-US"/>
        </w:rPr>
      </w:pPr>
    </w:p>
    <w:p w14:paraId="39301AE1" w14:textId="77777777" w:rsidR="008A4BCF" w:rsidRPr="007918C7" w:rsidRDefault="008A4BCF" w:rsidP="00AC2DCF">
      <w:pPr>
        <w:rPr>
          <w:rFonts w:ascii="Arial" w:hAnsi="Arial" w:cs="Arial"/>
          <w:sz w:val="28"/>
          <w:szCs w:val="28"/>
          <w:lang w:val="en-US"/>
        </w:rPr>
      </w:pPr>
    </w:p>
    <w:p w14:paraId="4ABB2439" w14:textId="1E69D371" w:rsidR="008A4BCF" w:rsidRPr="007918C7" w:rsidRDefault="00295312" w:rsidP="000948D6">
      <w:pPr>
        <w:pStyle w:val="ListParagraph"/>
        <w:numPr>
          <w:ilvl w:val="0"/>
          <w:numId w:val="30"/>
        </w:numPr>
        <w:rPr>
          <w:rFonts w:ascii="Arial" w:hAnsi="Arial" w:cs="Arial"/>
          <w:color w:val="0070C0"/>
          <w:sz w:val="36"/>
          <w:szCs w:val="36"/>
          <w:lang w:val="en-US"/>
        </w:rPr>
      </w:pPr>
      <w:r w:rsidRPr="007918C7">
        <w:rPr>
          <w:rFonts w:ascii="Arial" w:hAnsi="Arial" w:cs="Arial"/>
          <w:color w:val="0070C0"/>
          <w:sz w:val="36"/>
          <w:szCs w:val="36"/>
          <w:lang w:val="en-US"/>
        </w:rPr>
        <w:lastRenderedPageBreak/>
        <w:t>BRIEF EXPLANATION</w:t>
      </w:r>
    </w:p>
    <w:p w14:paraId="51B55F5C" w14:textId="77777777" w:rsidR="008A4BCF" w:rsidRPr="007918C7" w:rsidRDefault="008A4BCF" w:rsidP="00AC2DCF">
      <w:pPr>
        <w:rPr>
          <w:rFonts w:ascii="Arial" w:hAnsi="Arial" w:cs="Arial"/>
          <w:sz w:val="28"/>
          <w:szCs w:val="28"/>
          <w:lang w:val="en-US"/>
        </w:rPr>
      </w:pPr>
    </w:p>
    <w:p w14:paraId="55BA7E72" w14:textId="72B1ED7C" w:rsidR="008A4BCF" w:rsidRPr="007918C7" w:rsidRDefault="00263A58" w:rsidP="00AC2DCF">
      <w:pPr>
        <w:rPr>
          <w:rFonts w:ascii="Arial" w:hAnsi="Arial" w:cs="Arial"/>
          <w:color w:val="222222"/>
          <w:sz w:val="28"/>
          <w:szCs w:val="28"/>
          <w:shd w:val="clear" w:color="auto" w:fill="FFFFFF"/>
        </w:rPr>
      </w:pPr>
      <w:r w:rsidRPr="007918C7">
        <w:rPr>
          <w:rFonts w:ascii="Arial" w:hAnsi="Arial" w:cs="Arial"/>
          <w:color w:val="222222"/>
          <w:sz w:val="28"/>
          <w:szCs w:val="28"/>
          <w:shd w:val="clear" w:color="auto" w:fill="FFFFFF"/>
        </w:rPr>
        <w:t>Situated along the banks of the Musi River, Hyderabad is known as the city of Mughals and Nizams. The towering &amp; spectacular architecture and monuments will force you to admire it. There are still many traditional and ancient markets in and around Hyderabad</w:t>
      </w:r>
      <w:r w:rsidR="00081A1D" w:rsidRPr="007918C7">
        <w:rPr>
          <w:rFonts w:ascii="Arial" w:hAnsi="Arial" w:cs="Arial"/>
          <w:color w:val="222222"/>
          <w:sz w:val="28"/>
          <w:szCs w:val="28"/>
          <w:shd w:val="clear" w:color="auto" w:fill="FFFFFF"/>
        </w:rPr>
        <w:t>.</w:t>
      </w:r>
    </w:p>
    <w:p w14:paraId="332266DD" w14:textId="1499663D" w:rsidR="00E03D56" w:rsidRPr="007918C7" w:rsidRDefault="00081A1D" w:rsidP="00081A1D">
      <w:pPr>
        <w:rPr>
          <w:rFonts w:ascii="Arial" w:hAnsi="Arial" w:cs="Arial"/>
          <w:sz w:val="28"/>
          <w:szCs w:val="28"/>
          <w:lang w:val="en-US"/>
        </w:rPr>
      </w:pPr>
      <w:r w:rsidRPr="007918C7">
        <w:rPr>
          <w:rFonts w:ascii="Arial" w:hAnsi="Arial" w:cs="Arial"/>
          <w:sz w:val="28"/>
          <w:szCs w:val="28"/>
          <w:lang w:val="en-US"/>
        </w:rPr>
        <w:t>Hyderabad is one of the chief producers of natural pearls and is also a major contributor to the diamond trade, hence, it is referred to as the City of Pearls. With a height of 18 m and weight around 450 tons, this breathtaking statue of Buddha is his biggest single rock statue in the world.</w:t>
      </w:r>
      <w:r w:rsidR="00F92770" w:rsidRPr="007918C7">
        <w:rPr>
          <w:rFonts w:ascii="Arial" w:hAnsi="Arial" w:cs="Arial"/>
          <w:sz w:val="28"/>
          <w:szCs w:val="28"/>
          <w:lang w:val="en-US"/>
        </w:rPr>
        <w:t xml:space="preserve"> In this Trip we will be noticing </w:t>
      </w:r>
      <w:r w:rsidR="00CE48BE" w:rsidRPr="007918C7">
        <w:rPr>
          <w:rFonts w:ascii="Arial" w:hAnsi="Arial" w:cs="Arial"/>
          <w:sz w:val="28"/>
          <w:szCs w:val="28"/>
          <w:lang w:val="en-US"/>
        </w:rPr>
        <w:t>about various</w:t>
      </w:r>
      <w:r w:rsidR="007A1A24" w:rsidRPr="007918C7">
        <w:rPr>
          <w:rFonts w:ascii="Arial" w:hAnsi="Arial" w:cs="Arial"/>
          <w:sz w:val="28"/>
          <w:szCs w:val="28"/>
          <w:lang w:val="en-US"/>
        </w:rPr>
        <w:t xml:space="preserve"> traditional and cultural trends of Hyderabad and we will be witnessing a </w:t>
      </w:r>
      <w:r w:rsidR="00CE48BE" w:rsidRPr="007918C7">
        <w:rPr>
          <w:rFonts w:ascii="Arial" w:hAnsi="Arial" w:cs="Arial"/>
          <w:sz w:val="28"/>
          <w:szCs w:val="28"/>
          <w:lang w:val="en-US"/>
        </w:rPr>
        <w:t>glimpse</w:t>
      </w:r>
      <w:r w:rsidR="007A1A24" w:rsidRPr="007918C7">
        <w:rPr>
          <w:rFonts w:ascii="Arial" w:hAnsi="Arial" w:cs="Arial"/>
          <w:sz w:val="28"/>
          <w:szCs w:val="28"/>
          <w:lang w:val="en-US"/>
        </w:rPr>
        <w:t xml:space="preserve"> of </w:t>
      </w:r>
      <w:r w:rsidR="00CE48BE" w:rsidRPr="007918C7">
        <w:rPr>
          <w:rFonts w:ascii="Arial" w:hAnsi="Arial" w:cs="Arial"/>
          <w:sz w:val="28"/>
          <w:szCs w:val="28"/>
          <w:lang w:val="en-US"/>
        </w:rPr>
        <w:t xml:space="preserve">local, monumental and cultural of the famous city </w:t>
      </w:r>
      <w:r w:rsidR="00C552EE" w:rsidRPr="007918C7">
        <w:rPr>
          <w:rFonts w:ascii="Arial" w:hAnsi="Arial" w:cs="Arial"/>
          <w:sz w:val="28"/>
          <w:szCs w:val="28"/>
          <w:lang w:val="en-US"/>
        </w:rPr>
        <w:t xml:space="preserve">Hyderabad. </w:t>
      </w:r>
    </w:p>
    <w:p w14:paraId="79C4F9FA" w14:textId="13DD7D73" w:rsidR="00351FFB" w:rsidRPr="007918C7" w:rsidRDefault="00C552EE" w:rsidP="00081A1D">
      <w:pPr>
        <w:rPr>
          <w:rFonts w:ascii="Arial" w:hAnsi="Arial" w:cs="Arial"/>
          <w:sz w:val="28"/>
          <w:szCs w:val="28"/>
          <w:lang w:val="en-US"/>
        </w:rPr>
      </w:pPr>
      <w:r w:rsidRPr="007918C7">
        <w:rPr>
          <w:rFonts w:ascii="Arial" w:hAnsi="Arial" w:cs="Arial"/>
          <w:sz w:val="36"/>
          <w:szCs w:val="36"/>
          <w:lang w:val="en-US"/>
        </w:rPr>
        <w:t>We</w:t>
      </w:r>
      <w:r w:rsidR="00CE48BE" w:rsidRPr="007918C7">
        <w:rPr>
          <w:rFonts w:ascii="Arial" w:hAnsi="Arial" w:cs="Arial"/>
          <w:sz w:val="36"/>
          <w:szCs w:val="36"/>
          <w:lang w:val="en-US"/>
        </w:rPr>
        <w:t xml:space="preserve"> will go to various places such </w:t>
      </w:r>
      <w:r w:rsidRPr="007918C7">
        <w:rPr>
          <w:rFonts w:ascii="Arial" w:hAnsi="Arial" w:cs="Arial"/>
          <w:sz w:val="36"/>
          <w:szCs w:val="36"/>
          <w:lang w:val="en-US"/>
        </w:rPr>
        <w:t>as</w:t>
      </w:r>
      <w:r w:rsidRPr="007918C7">
        <w:rPr>
          <w:rFonts w:ascii="Arial" w:hAnsi="Arial" w:cs="Arial"/>
          <w:sz w:val="28"/>
          <w:szCs w:val="28"/>
          <w:lang w:val="en-US"/>
        </w:rPr>
        <w:t>: -</w:t>
      </w:r>
    </w:p>
    <w:p w14:paraId="7E4A94F0" w14:textId="77777777" w:rsidR="00C552EE" w:rsidRPr="007918C7" w:rsidRDefault="00C552EE" w:rsidP="00C552EE">
      <w:pPr>
        <w:rPr>
          <w:rFonts w:ascii="Arial" w:hAnsi="Arial" w:cs="Arial"/>
          <w:sz w:val="36"/>
          <w:szCs w:val="36"/>
        </w:rPr>
      </w:pPr>
      <w:r w:rsidRPr="007918C7">
        <w:rPr>
          <w:rFonts w:ascii="Arial" w:hAnsi="Arial" w:cs="Arial"/>
          <w:sz w:val="36"/>
          <w:szCs w:val="36"/>
        </w:rPr>
        <w:t>1. Ramoji film City.</w:t>
      </w:r>
    </w:p>
    <w:p w14:paraId="0E40AA76" w14:textId="77777777" w:rsidR="00C552EE" w:rsidRPr="007918C7" w:rsidRDefault="00C552EE" w:rsidP="00C552EE">
      <w:pPr>
        <w:rPr>
          <w:rFonts w:ascii="Arial" w:hAnsi="Arial" w:cs="Arial"/>
          <w:sz w:val="36"/>
          <w:szCs w:val="36"/>
        </w:rPr>
      </w:pPr>
      <w:r w:rsidRPr="007918C7">
        <w:rPr>
          <w:rFonts w:ascii="Arial" w:hAnsi="Arial" w:cs="Arial"/>
          <w:sz w:val="36"/>
          <w:szCs w:val="36"/>
        </w:rPr>
        <w:t xml:space="preserve"> 2. Salarjung Museum. </w:t>
      </w:r>
    </w:p>
    <w:p w14:paraId="61D81A4D" w14:textId="77777777" w:rsidR="00C552EE" w:rsidRPr="007918C7" w:rsidRDefault="00C552EE" w:rsidP="00C552EE">
      <w:pPr>
        <w:rPr>
          <w:rFonts w:ascii="Arial" w:hAnsi="Arial" w:cs="Arial"/>
          <w:sz w:val="36"/>
          <w:szCs w:val="36"/>
        </w:rPr>
      </w:pPr>
      <w:r w:rsidRPr="007918C7">
        <w:rPr>
          <w:rFonts w:ascii="Arial" w:hAnsi="Arial" w:cs="Arial"/>
          <w:sz w:val="36"/>
          <w:szCs w:val="36"/>
        </w:rPr>
        <w:t>3. Birla Temple.</w:t>
      </w:r>
    </w:p>
    <w:p w14:paraId="3A75E6F9" w14:textId="77777777" w:rsidR="00C552EE" w:rsidRPr="007918C7" w:rsidRDefault="00C552EE" w:rsidP="00C552EE">
      <w:pPr>
        <w:rPr>
          <w:rFonts w:ascii="Arial" w:hAnsi="Arial" w:cs="Arial"/>
          <w:sz w:val="36"/>
          <w:szCs w:val="36"/>
        </w:rPr>
      </w:pPr>
      <w:r w:rsidRPr="007918C7">
        <w:rPr>
          <w:rFonts w:ascii="Arial" w:hAnsi="Arial" w:cs="Arial"/>
          <w:sz w:val="36"/>
          <w:szCs w:val="36"/>
        </w:rPr>
        <w:t xml:space="preserve"> 4. Snow world.</w:t>
      </w:r>
    </w:p>
    <w:p w14:paraId="582AA09E" w14:textId="77777777" w:rsidR="00C552EE" w:rsidRPr="007918C7" w:rsidRDefault="00C552EE" w:rsidP="00C552EE">
      <w:pPr>
        <w:rPr>
          <w:rFonts w:ascii="Arial" w:hAnsi="Arial" w:cs="Arial"/>
          <w:sz w:val="36"/>
          <w:szCs w:val="36"/>
        </w:rPr>
      </w:pPr>
      <w:r w:rsidRPr="007918C7">
        <w:rPr>
          <w:rFonts w:ascii="Arial" w:hAnsi="Arial" w:cs="Arial"/>
          <w:sz w:val="36"/>
          <w:szCs w:val="36"/>
        </w:rPr>
        <w:t xml:space="preserve"> 5. Lumini Park. </w:t>
      </w:r>
    </w:p>
    <w:p w14:paraId="7660B625" w14:textId="77777777" w:rsidR="00C552EE" w:rsidRPr="007918C7" w:rsidRDefault="00C552EE" w:rsidP="00C552EE">
      <w:pPr>
        <w:rPr>
          <w:rFonts w:ascii="Arial" w:hAnsi="Arial" w:cs="Arial"/>
          <w:sz w:val="36"/>
          <w:szCs w:val="36"/>
        </w:rPr>
      </w:pPr>
      <w:r w:rsidRPr="007918C7">
        <w:rPr>
          <w:rFonts w:ascii="Arial" w:hAnsi="Arial" w:cs="Arial"/>
          <w:sz w:val="36"/>
          <w:szCs w:val="36"/>
        </w:rPr>
        <w:t>6. Lazer show.</w:t>
      </w:r>
    </w:p>
    <w:p w14:paraId="7738A718" w14:textId="6FA15781" w:rsidR="00C552EE" w:rsidRPr="007918C7" w:rsidRDefault="00C552EE" w:rsidP="00C552EE">
      <w:pPr>
        <w:rPr>
          <w:rFonts w:ascii="Arial" w:hAnsi="Arial" w:cs="Arial"/>
          <w:sz w:val="36"/>
          <w:szCs w:val="36"/>
        </w:rPr>
      </w:pPr>
      <w:r w:rsidRPr="007918C7">
        <w:rPr>
          <w:rFonts w:ascii="Arial" w:hAnsi="Arial" w:cs="Arial"/>
          <w:sz w:val="36"/>
          <w:szCs w:val="36"/>
        </w:rPr>
        <w:t xml:space="preserve"> 7. Hyderabad Zoo </w:t>
      </w:r>
    </w:p>
    <w:p w14:paraId="65178DB3" w14:textId="7021DFCF" w:rsidR="006A19B0" w:rsidRPr="007918C7" w:rsidRDefault="00C552EE" w:rsidP="00C552EE">
      <w:pPr>
        <w:rPr>
          <w:rFonts w:ascii="Arial" w:hAnsi="Arial" w:cs="Arial"/>
          <w:sz w:val="36"/>
          <w:szCs w:val="36"/>
        </w:rPr>
      </w:pPr>
      <w:r w:rsidRPr="007918C7">
        <w:rPr>
          <w:rFonts w:ascii="Arial" w:hAnsi="Arial" w:cs="Arial"/>
          <w:sz w:val="36"/>
          <w:szCs w:val="36"/>
        </w:rPr>
        <w:t>8</w:t>
      </w:r>
      <w:r w:rsidR="006A19B0" w:rsidRPr="007918C7">
        <w:rPr>
          <w:rFonts w:ascii="Arial" w:hAnsi="Arial" w:cs="Arial"/>
          <w:sz w:val="36"/>
          <w:szCs w:val="36"/>
        </w:rPr>
        <w:t>. Charminar and various other places.</w:t>
      </w:r>
    </w:p>
    <w:p w14:paraId="6F1E73BA" w14:textId="77777777" w:rsidR="00C552EE" w:rsidRDefault="00C552EE" w:rsidP="00081A1D">
      <w:pPr>
        <w:rPr>
          <w:rFonts w:ascii="Arial" w:hAnsi="Arial" w:cs="Arial"/>
          <w:sz w:val="28"/>
          <w:szCs w:val="28"/>
          <w:lang w:val="en-US"/>
        </w:rPr>
      </w:pPr>
    </w:p>
    <w:p w14:paraId="219B493B" w14:textId="77777777" w:rsidR="00872FE4" w:rsidRDefault="00872FE4" w:rsidP="00081A1D">
      <w:pPr>
        <w:rPr>
          <w:rFonts w:ascii="Arial" w:hAnsi="Arial" w:cs="Arial"/>
          <w:sz w:val="28"/>
          <w:szCs w:val="28"/>
          <w:lang w:val="en-US"/>
        </w:rPr>
      </w:pPr>
    </w:p>
    <w:p w14:paraId="16070565" w14:textId="77777777" w:rsidR="005C2DE2" w:rsidRDefault="005C2DE2" w:rsidP="00081A1D">
      <w:pPr>
        <w:rPr>
          <w:rFonts w:ascii="Arial" w:hAnsi="Arial" w:cs="Arial"/>
          <w:sz w:val="28"/>
          <w:szCs w:val="28"/>
          <w:lang w:val="en-US"/>
        </w:rPr>
      </w:pPr>
    </w:p>
    <w:p w14:paraId="1FE4FC01" w14:textId="77777777" w:rsidR="008A4BCF" w:rsidRDefault="008A4BCF" w:rsidP="00AC2DCF">
      <w:pPr>
        <w:rPr>
          <w:rFonts w:ascii="Arial" w:hAnsi="Arial" w:cs="Arial"/>
          <w:sz w:val="28"/>
          <w:szCs w:val="28"/>
          <w:lang w:val="en-US"/>
        </w:rPr>
      </w:pPr>
    </w:p>
    <w:p w14:paraId="56C9B0E4" w14:textId="77777777" w:rsidR="00AA6D63" w:rsidRDefault="00AA6D63" w:rsidP="00AC2DCF">
      <w:pPr>
        <w:rPr>
          <w:rFonts w:ascii="Arial" w:hAnsi="Arial" w:cs="Arial"/>
          <w:sz w:val="28"/>
          <w:szCs w:val="28"/>
          <w:lang w:val="en-US"/>
        </w:rPr>
      </w:pPr>
    </w:p>
    <w:p w14:paraId="28DA6011" w14:textId="77777777" w:rsidR="005B3F61" w:rsidRPr="007918C7" w:rsidRDefault="005B3F61" w:rsidP="00AC2DCF">
      <w:pPr>
        <w:rPr>
          <w:rFonts w:ascii="Arial" w:hAnsi="Arial" w:cs="Arial"/>
          <w:sz w:val="28"/>
          <w:szCs w:val="28"/>
          <w:lang w:val="en-US"/>
        </w:rPr>
      </w:pPr>
    </w:p>
    <w:p w14:paraId="645D3691" w14:textId="29C90094" w:rsidR="00E756D6" w:rsidRPr="007918C7" w:rsidRDefault="000458C6" w:rsidP="000948D6">
      <w:pPr>
        <w:pStyle w:val="ListParagraph"/>
        <w:numPr>
          <w:ilvl w:val="0"/>
          <w:numId w:val="29"/>
        </w:numPr>
        <w:rPr>
          <w:rFonts w:ascii="Arial" w:hAnsi="Arial" w:cs="Arial"/>
          <w:color w:val="2E74B5" w:themeColor="accent5" w:themeShade="BF"/>
          <w:sz w:val="40"/>
          <w:szCs w:val="40"/>
        </w:rPr>
      </w:pPr>
      <w:r w:rsidRPr="007918C7">
        <w:rPr>
          <w:rFonts w:ascii="Arial" w:hAnsi="Arial" w:cs="Arial"/>
          <w:color w:val="2E74B5" w:themeColor="accent5" w:themeShade="BF"/>
          <w:sz w:val="40"/>
          <w:szCs w:val="40"/>
        </w:rPr>
        <w:lastRenderedPageBreak/>
        <w:t xml:space="preserve">Detailed </w:t>
      </w:r>
      <w:r w:rsidR="00E756D6" w:rsidRPr="007918C7">
        <w:rPr>
          <w:rFonts w:ascii="Arial" w:hAnsi="Arial" w:cs="Arial"/>
          <w:color w:val="2E74B5" w:themeColor="accent5" w:themeShade="BF"/>
          <w:sz w:val="40"/>
          <w:szCs w:val="40"/>
        </w:rPr>
        <w:t>Itinerary: -</w:t>
      </w:r>
    </w:p>
    <w:p w14:paraId="4450033E" w14:textId="0D14BC73" w:rsidR="003E3DD5" w:rsidRPr="00A839EC" w:rsidRDefault="003E3DD5" w:rsidP="00A839EC">
      <w:pPr>
        <w:pStyle w:val="ListParagraph"/>
        <w:numPr>
          <w:ilvl w:val="0"/>
          <w:numId w:val="6"/>
        </w:numPr>
        <w:spacing w:line="360" w:lineRule="auto"/>
        <w:rPr>
          <w:rFonts w:ascii="Arial" w:hAnsi="Arial" w:cs="Arial"/>
          <w:color w:val="C45911" w:themeColor="accent2" w:themeShade="BF"/>
          <w:sz w:val="32"/>
          <w:szCs w:val="32"/>
        </w:rPr>
      </w:pPr>
      <w:r w:rsidRPr="00A839EC">
        <w:rPr>
          <w:rFonts w:ascii="Arial" w:hAnsi="Arial" w:cs="Arial"/>
          <w:color w:val="C45911" w:themeColor="accent2" w:themeShade="BF"/>
          <w:sz w:val="32"/>
          <w:szCs w:val="32"/>
        </w:rPr>
        <w:t>Day 01: Mumbai to Hyderabad</w:t>
      </w:r>
    </w:p>
    <w:p w14:paraId="4C992B8D" w14:textId="77777777" w:rsidR="003E3DD5" w:rsidRPr="00A839EC" w:rsidRDefault="003E3DD5" w:rsidP="003E3DD5">
      <w:pPr>
        <w:spacing w:line="360" w:lineRule="auto"/>
        <w:rPr>
          <w:rFonts w:ascii="Arial" w:hAnsi="Arial" w:cs="Arial"/>
          <w:color w:val="C45911" w:themeColor="accent2" w:themeShade="BF"/>
          <w:sz w:val="32"/>
          <w:szCs w:val="32"/>
        </w:rPr>
      </w:pPr>
    </w:p>
    <w:p w14:paraId="2B28ABBF" w14:textId="4121C027" w:rsidR="003E3DD5" w:rsidRPr="007918C7" w:rsidRDefault="003E3DD5" w:rsidP="003E3DD5">
      <w:pPr>
        <w:spacing w:line="360" w:lineRule="auto"/>
        <w:rPr>
          <w:rFonts w:ascii="Arial" w:hAnsi="Arial" w:cs="Arial"/>
          <w:sz w:val="32"/>
          <w:szCs w:val="32"/>
        </w:rPr>
      </w:pPr>
      <w:r w:rsidRPr="007918C7">
        <w:rPr>
          <w:rFonts w:ascii="Arial" w:hAnsi="Arial" w:cs="Arial"/>
          <w:sz w:val="32"/>
          <w:szCs w:val="32"/>
        </w:rPr>
        <w:t>- 09:50 PM: Meet our representative at CSMT Railway Station.</w:t>
      </w:r>
    </w:p>
    <w:p w14:paraId="52518AF6" w14:textId="054A0AFD" w:rsidR="003E3DD5" w:rsidRPr="007918C7" w:rsidRDefault="003E3DD5" w:rsidP="003E3DD5">
      <w:pPr>
        <w:spacing w:line="360" w:lineRule="auto"/>
        <w:rPr>
          <w:rFonts w:ascii="Arial" w:hAnsi="Arial" w:cs="Arial"/>
          <w:sz w:val="32"/>
          <w:szCs w:val="32"/>
        </w:rPr>
      </w:pPr>
      <w:r w:rsidRPr="007918C7">
        <w:rPr>
          <w:rFonts w:ascii="Arial" w:hAnsi="Arial" w:cs="Arial"/>
          <w:sz w:val="32"/>
          <w:szCs w:val="32"/>
        </w:rPr>
        <w:t>- Board Train: Board Train number 12701, Hussainsagar Express.</w:t>
      </w:r>
    </w:p>
    <w:p w14:paraId="1D4CF1A3" w14:textId="4719C195" w:rsidR="003E3DD5" w:rsidRPr="007918C7" w:rsidRDefault="003E3DD5" w:rsidP="003E3DD5">
      <w:pPr>
        <w:spacing w:line="360" w:lineRule="auto"/>
        <w:rPr>
          <w:rFonts w:ascii="Arial" w:hAnsi="Arial" w:cs="Arial"/>
          <w:sz w:val="32"/>
          <w:szCs w:val="32"/>
        </w:rPr>
      </w:pPr>
      <w:r w:rsidRPr="007918C7">
        <w:rPr>
          <w:rFonts w:ascii="Arial" w:hAnsi="Arial" w:cs="Arial"/>
          <w:sz w:val="32"/>
          <w:szCs w:val="32"/>
        </w:rPr>
        <w:t>- Packed Breakfast Box: Provided for the journey.</w:t>
      </w:r>
    </w:p>
    <w:p w14:paraId="18BD10D9" w14:textId="3DC4FB73" w:rsidR="003E3DD5" w:rsidRPr="007918C7" w:rsidRDefault="003E3DD5" w:rsidP="003E3DD5">
      <w:pPr>
        <w:spacing w:line="360" w:lineRule="auto"/>
        <w:rPr>
          <w:rFonts w:ascii="Arial" w:hAnsi="Arial" w:cs="Arial"/>
          <w:sz w:val="32"/>
          <w:szCs w:val="32"/>
        </w:rPr>
      </w:pPr>
      <w:r w:rsidRPr="007918C7">
        <w:rPr>
          <w:rFonts w:ascii="Arial" w:hAnsi="Arial" w:cs="Arial"/>
          <w:sz w:val="32"/>
          <w:szCs w:val="32"/>
        </w:rPr>
        <w:t>- Overnight: Journey in Train.</w:t>
      </w:r>
    </w:p>
    <w:p w14:paraId="21683843" w14:textId="02F16E5B" w:rsidR="003E3DD5" w:rsidRDefault="003E3DD5" w:rsidP="003E3DD5">
      <w:pPr>
        <w:spacing w:line="360" w:lineRule="auto"/>
        <w:rPr>
          <w:rFonts w:ascii="Arial" w:hAnsi="Arial" w:cs="Arial"/>
          <w:color w:val="C45911" w:themeColor="accent2" w:themeShade="BF"/>
          <w:sz w:val="32"/>
          <w:szCs w:val="32"/>
        </w:rPr>
      </w:pPr>
      <w:r w:rsidRPr="00E52758">
        <w:rPr>
          <w:rFonts w:ascii="Arial" w:hAnsi="Arial" w:cs="Arial"/>
          <w:color w:val="C45911" w:themeColor="accent2" w:themeShade="BF"/>
          <w:sz w:val="32"/>
          <w:szCs w:val="32"/>
        </w:rPr>
        <w:t>Day 02: Hyderabad Arrival and Sightseeing</w:t>
      </w:r>
    </w:p>
    <w:p w14:paraId="01DF9FD3" w14:textId="0814A6CA" w:rsidR="008E7EEB" w:rsidRPr="008E7EEB" w:rsidRDefault="008E7EEB" w:rsidP="008E7EEB">
      <w:pPr>
        <w:spacing w:line="360" w:lineRule="auto"/>
        <w:rPr>
          <w:rFonts w:ascii="Arial" w:hAnsi="Arial" w:cs="Arial"/>
          <w:color w:val="171717" w:themeColor="background2" w:themeShade="1A"/>
          <w:sz w:val="32"/>
          <w:szCs w:val="32"/>
        </w:rPr>
      </w:pPr>
      <w:r w:rsidRPr="008E7EEB">
        <w:rPr>
          <w:rFonts w:ascii="Arial" w:hAnsi="Arial" w:cs="Arial"/>
          <w:color w:val="171717" w:themeColor="background2" w:themeShade="1A"/>
          <w:sz w:val="32"/>
          <w:szCs w:val="32"/>
        </w:rPr>
        <w:t xml:space="preserve">- </w:t>
      </w:r>
      <w:r w:rsidR="007E7E3C">
        <w:rPr>
          <w:rFonts w:ascii="Arial" w:hAnsi="Arial" w:cs="Arial"/>
          <w:color w:val="171717" w:themeColor="background2" w:themeShade="1A"/>
          <w:sz w:val="32"/>
          <w:szCs w:val="32"/>
        </w:rPr>
        <w:t xml:space="preserve"> </w:t>
      </w:r>
      <w:r w:rsidRPr="008E7EEB">
        <w:rPr>
          <w:rFonts w:ascii="Arial" w:hAnsi="Arial" w:cs="Arial"/>
          <w:color w:val="171717" w:themeColor="background2" w:themeShade="1A"/>
          <w:sz w:val="32"/>
          <w:szCs w:val="32"/>
        </w:rPr>
        <w:t>11:50 AM:</w:t>
      </w:r>
      <w:r w:rsidR="007E7E3C">
        <w:rPr>
          <w:rFonts w:ascii="Arial" w:hAnsi="Arial" w:cs="Arial"/>
          <w:color w:val="171717" w:themeColor="background2" w:themeShade="1A"/>
          <w:sz w:val="32"/>
          <w:szCs w:val="32"/>
        </w:rPr>
        <w:t xml:space="preserve"> </w:t>
      </w:r>
      <w:r w:rsidRPr="008E7EEB">
        <w:rPr>
          <w:rFonts w:ascii="Arial" w:hAnsi="Arial" w:cs="Arial"/>
          <w:color w:val="171717" w:themeColor="background2" w:themeShade="1A"/>
          <w:sz w:val="32"/>
          <w:szCs w:val="32"/>
        </w:rPr>
        <w:t xml:space="preserve"> Arrival in Hyderabad.</w:t>
      </w:r>
    </w:p>
    <w:p w14:paraId="7B0322B9" w14:textId="758C24CA" w:rsidR="008E7EEB" w:rsidRPr="008E7EEB" w:rsidRDefault="008E7EEB" w:rsidP="008E7EEB">
      <w:pPr>
        <w:spacing w:line="360" w:lineRule="auto"/>
        <w:rPr>
          <w:rFonts w:ascii="Arial" w:hAnsi="Arial" w:cs="Arial"/>
          <w:color w:val="171717" w:themeColor="background2" w:themeShade="1A"/>
          <w:sz w:val="32"/>
          <w:szCs w:val="32"/>
        </w:rPr>
      </w:pPr>
      <w:r w:rsidRPr="008E7EEB">
        <w:rPr>
          <w:rFonts w:ascii="Arial" w:hAnsi="Arial" w:cs="Arial"/>
          <w:color w:val="171717" w:themeColor="background2" w:themeShade="1A"/>
          <w:sz w:val="32"/>
          <w:szCs w:val="32"/>
        </w:rPr>
        <w:t xml:space="preserve">- </w:t>
      </w:r>
      <w:r w:rsidR="007E7E3C">
        <w:rPr>
          <w:rFonts w:ascii="Arial" w:hAnsi="Arial" w:cs="Arial"/>
          <w:color w:val="171717" w:themeColor="background2" w:themeShade="1A"/>
          <w:sz w:val="32"/>
          <w:szCs w:val="32"/>
        </w:rPr>
        <w:t xml:space="preserve"> </w:t>
      </w:r>
      <w:r w:rsidRPr="008E7EEB">
        <w:rPr>
          <w:rFonts w:ascii="Arial" w:hAnsi="Arial" w:cs="Arial"/>
          <w:color w:val="171717" w:themeColor="background2" w:themeShade="1A"/>
          <w:sz w:val="32"/>
          <w:szCs w:val="32"/>
        </w:rPr>
        <w:t>12:30 PM:</w:t>
      </w:r>
      <w:r w:rsidR="007E7E3C">
        <w:rPr>
          <w:rFonts w:ascii="Arial" w:hAnsi="Arial" w:cs="Arial"/>
          <w:color w:val="171717" w:themeColor="background2" w:themeShade="1A"/>
          <w:sz w:val="32"/>
          <w:szCs w:val="32"/>
        </w:rPr>
        <w:t xml:space="preserve"> </w:t>
      </w:r>
      <w:r w:rsidRPr="008E7EEB">
        <w:rPr>
          <w:rFonts w:ascii="Arial" w:hAnsi="Arial" w:cs="Arial"/>
          <w:color w:val="171717" w:themeColor="background2" w:themeShade="1A"/>
          <w:sz w:val="32"/>
          <w:szCs w:val="32"/>
        </w:rPr>
        <w:t xml:space="preserve"> Transfer to Hotel: Check-in and freshen-up.</w:t>
      </w:r>
    </w:p>
    <w:p w14:paraId="42581D31" w14:textId="1EAA42BB" w:rsidR="008E7EEB" w:rsidRDefault="008E7EEB" w:rsidP="008E7EEB">
      <w:pPr>
        <w:spacing w:line="360" w:lineRule="auto"/>
        <w:rPr>
          <w:rFonts w:ascii="Arial" w:hAnsi="Arial" w:cs="Arial"/>
          <w:color w:val="171717" w:themeColor="background2" w:themeShade="1A"/>
          <w:sz w:val="32"/>
          <w:szCs w:val="32"/>
        </w:rPr>
      </w:pPr>
      <w:r w:rsidRPr="008E7EEB">
        <w:rPr>
          <w:rFonts w:ascii="Arial" w:hAnsi="Arial" w:cs="Arial"/>
          <w:color w:val="171717" w:themeColor="background2" w:themeShade="1A"/>
          <w:sz w:val="32"/>
          <w:szCs w:val="32"/>
        </w:rPr>
        <w:t xml:space="preserve">- </w:t>
      </w:r>
      <w:r w:rsidR="007E7E3C">
        <w:rPr>
          <w:rFonts w:ascii="Arial" w:hAnsi="Arial" w:cs="Arial"/>
          <w:color w:val="171717" w:themeColor="background2" w:themeShade="1A"/>
          <w:sz w:val="32"/>
          <w:szCs w:val="32"/>
        </w:rPr>
        <w:t xml:space="preserve"> </w:t>
      </w:r>
      <w:r w:rsidRPr="008E7EEB">
        <w:rPr>
          <w:rFonts w:ascii="Arial" w:hAnsi="Arial" w:cs="Arial"/>
          <w:color w:val="171717" w:themeColor="background2" w:themeShade="1A"/>
          <w:sz w:val="32"/>
          <w:szCs w:val="32"/>
        </w:rPr>
        <w:t>1:30 PM:</w:t>
      </w:r>
      <w:r w:rsidR="007E7E3C">
        <w:rPr>
          <w:rFonts w:ascii="Arial" w:hAnsi="Arial" w:cs="Arial"/>
          <w:color w:val="171717" w:themeColor="background2" w:themeShade="1A"/>
          <w:sz w:val="32"/>
          <w:szCs w:val="32"/>
        </w:rPr>
        <w:t xml:space="preserve"> </w:t>
      </w:r>
      <w:r w:rsidRPr="008E7EEB">
        <w:rPr>
          <w:rFonts w:ascii="Arial" w:hAnsi="Arial" w:cs="Arial"/>
          <w:color w:val="171717" w:themeColor="background2" w:themeShade="1A"/>
          <w:sz w:val="32"/>
          <w:szCs w:val="32"/>
        </w:rPr>
        <w:t xml:space="preserve"> Lunch: Enjoy a delicious lunch.</w:t>
      </w:r>
    </w:p>
    <w:p w14:paraId="6B9D7F81" w14:textId="689384BC" w:rsidR="00560C99" w:rsidRPr="008E7EEB" w:rsidRDefault="00560C99" w:rsidP="008E7EEB">
      <w:pPr>
        <w:spacing w:line="360" w:lineRule="auto"/>
        <w:rPr>
          <w:rFonts w:ascii="Arial" w:hAnsi="Arial" w:cs="Arial"/>
          <w:color w:val="171717" w:themeColor="background2" w:themeShade="1A"/>
          <w:sz w:val="32"/>
          <w:szCs w:val="32"/>
        </w:rPr>
      </w:pPr>
      <w:r>
        <w:rPr>
          <w:rFonts w:ascii="Arial" w:hAnsi="Arial" w:cs="Arial"/>
          <w:color w:val="171717" w:themeColor="background2" w:themeShade="1A"/>
          <w:sz w:val="32"/>
          <w:szCs w:val="32"/>
        </w:rPr>
        <w:t>1:30-4:00 Rest</w:t>
      </w:r>
    </w:p>
    <w:p w14:paraId="4964AB0E" w14:textId="15DAA11E" w:rsidR="008E7EEB" w:rsidRPr="008E7EEB" w:rsidRDefault="008E7EEB" w:rsidP="008E7EEB">
      <w:pPr>
        <w:spacing w:line="360" w:lineRule="auto"/>
        <w:rPr>
          <w:rFonts w:ascii="Arial" w:hAnsi="Arial" w:cs="Arial"/>
          <w:color w:val="171717" w:themeColor="background2" w:themeShade="1A"/>
          <w:sz w:val="32"/>
          <w:szCs w:val="32"/>
        </w:rPr>
      </w:pPr>
      <w:r w:rsidRPr="008E7EEB">
        <w:rPr>
          <w:rFonts w:ascii="Arial" w:hAnsi="Arial" w:cs="Arial"/>
          <w:color w:val="171717" w:themeColor="background2" w:themeShade="1A"/>
          <w:sz w:val="32"/>
          <w:szCs w:val="32"/>
        </w:rPr>
        <w:t xml:space="preserve">- </w:t>
      </w:r>
      <w:r w:rsidR="007E7E3C">
        <w:rPr>
          <w:rFonts w:ascii="Arial" w:hAnsi="Arial" w:cs="Arial"/>
          <w:color w:val="171717" w:themeColor="background2" w:themeShade="1A"/>
          <w:sz w:val="32"/>
          <w:szCs w:val="32"/>
        </w:rPr>
        <w:t xml:space="preserve"> </w:t>
      </w:r>
      <w:r w:rsidR="00560C99">
        <w:rPr>
          <w:rFonts w:ascii="Arial" w:hAnsi="Arial" w:cs="Arial"/>
          <w:color w:val="171717" w:themeColor="background2" w:themeShade="1A"/>
          <w:sz w:val="32"/>
          <w:szCs w:val="32"/>
        </w:rPr>
        <w:t>5</w:t>
      </w:r>
      <w:r w:rsidRPr="008E7EEB">
        <w:rPr>
          <w:rFonts w:ascii="Arial" w:hAnsi="Arial" w:cs="Arial"/>
          <w:color w:val="171717" w:themeColor="background2" w:themeShade="1A"/>
          <w:sz w:val="32"/>
          <w:szCs w:val="32"/>
        </w:rPr>
        <w:t>:00 PM</w:t>
      </w:r>
      <w:r w:rsidRPr="007E7E3C">
        <w:rPr>
          <w:rFonts w:ascii="Arial" w:hAnsi="Arial" w:cs="Arial"/>
          <w:color w:val="BF8F00" w:themeColor="accent4" w:themeShade="BF"/>
          <w:sz w:val="32"/>
          <w:szCs w:val="32"/>
        </w:rPr>
        <w:t>:</w:t>
      </w:r>
      <w:r w:rsidR="007E7E3C" w:rsidRPr="007E7E3C">
        <w:rPr>
          <w:rFonts w:ascii="Arial" w:hAnsi="Arial" w:cs="Arial"/>
          <w:color w:val="BF8F00" w:themeColor="accent4" w:themeShade="BF"/>
          <w:sz w:val="32"/>
          <w:szCs w:val="32"/>
        </w:rPr>
        <w:t xml:space="preserve"> </w:t>
      </w:r>
      <w:r w:rsidRPr="007E7E3C">
        <w:rPr>
          <w:rFonts w:ascii="Arial" w:hAnsi="Arial" w:cs="Arial"/>
          <w:color w:val="BF8F00" w:themeColor="accent4" w:themeShade="BF"/>
          <w:sz w:val="32"/>
          <w:szCs w:val="32"/>
        </w:rPr>
        <w:t xml:space="preserve"> Afternoon Sightseeing:</w:t>
      </w:r>
    </w:p>
    <w:p w14:paraId="36031227" w14:textId="41B410B2" w:rsidR="008E7EEB" w:rsidRPr="008E7EEB" w:rsidRDefault="008E7EEB" w:rsidP="008E7EEB">
      <w:pPr>
        <w:spacing w:line="360" w:lineRule="auto"/>
        <w:rPr>
          <w:rFonts w:ascii="Arial" w:hAnsi="Arial" w:cs="Arial"/>
          <w:color w:val="171717" w:themeColor="background2" w:themeShade="1A"/>
          <w:sz w:val="32"/>
          <w:szCs w:val="32"/>
        </w:rPr>
      </w:pPr>
      <w:r w:rsidRPr="008E7EEB">
        <w:rPr>
          <w:rFonts w:ascii="Arial" w:hAnsi="Arial" w:cs="Arial"/>
          <w:color w:val="171717" w:themeColor="background2" w:themeShade="1A"/>
          <w:sz w:val="32"/>
          <w:szCs w:val="32"/>
        </w:rPr>
        <w:t xml:space="preserve">  - </w:t>
      </w:r>
      <w:r w:rsidR="007E7E3C">
        <w:rPr>
          <w:rFonts w:ascii="Arial" w:hAnsi="Arial" w:cs="Arial"/>
          <w:color w:val="171717" w:themeColor="background2" w:themeShade="1A"/>
          <w:sz w:val="32"/>
          <w:szCs w:val="32"/>
        </w:rPr>
        <w:t xml:space="preserve"> </w:t>
      </w:r>
      <w:r w:rsidRPr="008E7EEB">
        <w:rPr>
          <w:rFonts w:ascii="Arial" w:hAnsi="Arial" w:cs="Arial"/>
          <w:color w:val="171717" w:themeColor="background2" w:themeShade="1A"/>
          <w:sz w:val="32"/>
          <w:szCs w:val="32"/>
        </w:rPr>
        <w:t>3:30 PM:</w:t>
      </w:r>
      <w:r w:rsidR="007E7E3C">
        <w:rPr>
          <w:rFonts w:ascii="Arial" w:hAnsi="Arial" w:cs="Arial"/>
          <w:color w:val="171717" w:themeColor="background2" w:themeShade="1A"/>
          <w:sz w:val="32"/>
          <w:szCs w:val="32"/>
        </w:rPr>
        <w:t xml:space="preserve"> </w:t>
      </w:r>
      <w:r w:rsidRPr="008E7EEB">
        <w:rPr>
          <w:rFonts w:ascii="Arial" w:hAnsi="Arial" w:cs="Arial"/>
          <w:color w:val="171717" w:themeColor="background2" w:themeShade="1A"/>
          <w:sz w:val="32"/>
          <w:szCs w:val="32"/>
        </w:rPr>
        <w:t xml:space="preserve"> Lumbini Park: Explore the beautiful park.</w:t>
      </w:r>
    </w:p>
    <w:p w14:paraId="2EDC2262" w14:textId="2DEE5B04" w:rsidR="008E7EEB" w:rsidRPr="008E7EEB" w:rsidRDefault="008E7EEB" w:rsidP="008E7EEB">
      <w:pPr>
        <w:spacing w:line="360" w:lineRule="auto"/>
        <w:rPr>
          <w:rFonts w:ascii="Arial" w:hAnsi="Arial" w:cs="Arial"/>
          <w:color w:val="171717" w:themeColor="background2" w:themeShade="1A"/>
          <w:sz w:val="32"/>
          <w:szCs w:val="32"/>
        </w:rPr>
      </w:pPr>
      <w:r w:rsidRPr="008E7EEB">
        <w:rPr>
          <w:rFonts w:ascii="Arial" w:hAnsi="Arial" w:cs="Arial"/>
          <w:color w:val="171717" w:themeColor="background2" w:themeShade="1A"/>
          <w:sz w:val="32"/>
          <w:szCs w:val="32"/>
        </w:rPr>
        <w:t xml:space="preserve">  - </w:t>
      </w:r>
      <w:r w:rsidR="007E7E3C">
        <w:rPr>
          <w:rFonts w:ascii="Arial" w:hAnsi="Arial" w:cs="Arial"/>
          <w:color w:val="171717" w:themeColor="background2" w:themeShade="1A"/>
          <w:sz w:val="32"/>
          <w:szCs w:val="32"/>
        </w:rPr>
        <w:t xml:space="preserve"> </w:t>
      </w:r>
      <w:r w:rsidRPr="008E7EEB">
        <w:rPr>
          <w:rFonts w:ascii="Arial" w:hAnsi="Arial" w:cs="Arial"/>
          <w:color w:val="171717" w:themeColor="background2" w:themeShade="1A"/>
          <w:sz w:val="32"/>
          <w:szCs w:val="32"/>
        </w:rPr>
        <w:t>4:30 PM:</w:t>
      </w:r>
      <w:r w:rsidR="007E7E3C">
        <w:rPr>
          <w:rFonts w:ascii="Arial" w:hAnsi="Arial" w:cs="Arial"/>
          <w:color w:val="171717" w:themeColor="background2" w:themeShade="1A"/>
          <w:sz w:val="32"/>
          <w:szCs w:val="32"/>
        </w:rPr>
        <w:t xml:space="preserve"> </w:t>
      </w:r>
      <w:r w:rsidRPr="008E7EEB">
        <w:rPr>
          <w:rFonts w:ascii="Arial" w:hAnsi="Arial" w:cs="Arial"/>
          <w:color w:val="171717" w:themeColor="background2" w:themeShade="1A"/>
          <w:sz w:val="32"/>
          <w:szCs w:val="32"/>
        </w:rPr>
        <w:t xml:space="preserve"> Laser Show: Experience the mesmerizing laser show.</w:t>
      </w:r>
    </w:p>
    <w:p w14:paraId="4E1FD6A1" w14:textId="7E9BACC7" w:rsidR="008E7EEB" w:rsidRPr="008E7EEB" w:rsidRDefault="008E7EEB" w:rsidP="008E7EEB">
      <w:pPr>
        <w:spacing w:line="360" w:lineRule="auto"/>
        <w:rPr>
          <w:rFonts w:ascii="Arial" w:hAnsi="Arial" w:cs="Arial"/>
          <w:color w:val="171717" w:themeColor="background2" w:themeShade="1A"/>
          <w:sz w:val="32"/>
          <w:szCs w:val="32"/>
        </w:rPr>
      </w:pPr>
      <w:r w:rsidRPr="008E7EEB">
        <w:rPr>
          <w:rFonts w:ascii="Arial" w:hAnsi="Arial" w:cs="Arial"/>
          <w:color w:val="171717" w:themeColor="background2" w:themeShade="1A"/>
          <w:sz w:val="32"/>
          <w:szCs w:val="32"/>
        </w:rPr>
        <w:t xml:space="preserve">  - </w:t>
      </w:r>
      <w:r w:rsidR="007E7E3C">
        <w:rPr>
          <w:rFonts w:ascii="Arial" w:hAnsi="Arial" w:cs="Arial"/>
          <w:color w:val="171717" w:themeColor="background2" w:themeShade="1A"/>
          <w:sz w:val="32"/>
          <w:szCs w:val="32"/>
        </w:rPr>
        <w:t xml:space="preserve"> </w:t>
      </w:r>
      <w:r w:rsidRPr="008E7EEB">
        <w:rPr>
          <w:rFonts w:ascii="Arial" w:hAnsi="Arial" w:cs="Arial"/>
          <w:color w:val="171717" w:themeColor="background2" w:themeShade="1A"/>
          <w:sz w:val="32"/>
          <w:szCs w:val="32"/>
        </w:rPr>
        <w:t>5:30 PM:</w:t>
      </w:r>
      <w:r w:rsidR="007E7E3C">
        <w:rPr>
          <w:rFonts w:ascii="Arial" w:hAnsi="Arial" w:cs="Arial"/>
          <w:color w:val="171717" w:themeColor="background2" w:themeShade="1A"/>
          <w:sz w:val="32"/>
          <w:szCs w:val="32"/>
        </w:rPr>
        <w:t xml:space="preserve"> </w:t>
      </w:r>
      <w:r w:rsidRPr="008E7EEB">
        <w:rPr>
          <w:rFonts w:ascii="Arial" w:hAnsi="Arial" w:cs="Arial"/>
          <w:color w:val="171717" w:themeColor="background2" w:themeShade="1A"/>
          <w:sz w:val="32"/>
          <w:szCs w:val="32"/>
        </w:rPr>
        <w:t xml:space="preserve"> Birla Mandir: Visit the stunning temple.</w:t>
      </w:r>
    </w:p>
    <w:p w14:paraId="3679ADD7" w14:textId="3AE4E7AB" w:rsidR="008E7EEB" w:rsidRPr="008E7EEB" w:rsidRDefault="008E7EEB" w:rsidP="008E7EEB">
      <w:pPr>
        <w:spacing w:line="360" w:lineRule="auto"/>
        <w:rPr>
          <w:rFonts w:ascii="Arial" w:hAnsi="Arial" w:cs="Arial"/>
          <w:color w:val="171717" w:themeColor="background2" w:themeShade="1A"/>
          <w:sz w:val="32"/>
          <w:szCs w:val="32"/>
        </w:rPr>
      </w:pPr>
      <w:r w:rsidRPr="008E7EEB">
        <w:rPr>
          <w:rFonts w:ascii="Arial" w:hAnsi="Arial" w:cs="Arial"/>
          <w:color w:val="171717" w:themeColor="background2" w:themeShade="1A"/>
          <w:sz w:val="32"/>
          <w:szCs w:val="32"/>
        </w:rPr>
        <w:t xml:space="preserve">- </w:t>
      </w:r>
      <w:r w:rsidR="007E7E3C">
        <w:rPr>
          <w:rFonts w:ascii="Arial" w:hAnsi="Arial" w:cs="Arial"/>
          <w:color w:val="171717" w:themeColor="background2" w:themeShade="1A"/>
          <w:sz w:val="32"/>
          <w:szCs w:val="32"/>
        </w:rPr>
        <w:t xml:space="preserve"> </w:t>
      </w:r>
      <w:r w:rsidRPr="008E7EEB">
        <w:rPr>
          <w:rFonts w:ascii="Arial" w:hAnsi="Arial" w:cs="Arial"/>
          <w:color w:val="171717" w:themeColor="background2" w:themeShade="1A"/>
          <w:sz w:val="32"/>
          <w:szCs w:val="32"/>
        </w:rPr>
        <w:t>7:00 PM:</w:t>
      </w:r>
      <w:r w:rsidR="007E7E3C">
        <w:rPr>
          <w:rFonts w:ascii="Arial" w:hAnsi="Arial" w:cs="Arial"/>
          <w:color w:val="171717" w:themeColor="background2" w:themeShade="1A"/>
          <w:sz w:val="32"/>
          <w:szCs w:val="32"/>
        </w:rPr>
        <w:t xml:space="preserve"> </w:t>
      </w:r>
      <w:r w:rsidRPr="008E7EEB">
        <w:rPr>
          <w:rFonts w:ascii="Arial" w:hAnsi="Arial" w:cs="Arial"/>
          <w:color w:val="171717" w:themeColor="background2" w:themeShade="1A"/>
          <w:sz w:val="32"/>
          <w:szCs w:val="32"/>
        </w:rPr>
        <w:t xml:space="preserve"> </w:t>
      </w:r>
      <w:r w:rsidRPr="007E7E3C">
        <w:rPr>
          <w:rFonts w:ascii="Arial" w:hAnsi="Arial" w:cs="Arial"/>
          <w:color w:val="BF8F00" w:themeColor="accent4" w:themeShade="BF"/>
          <w:sz w:val="32"/>
          <w:szCs w:val="32"/>
        </w:rPr>
        <w:t>Evening</w:t>
      </w:r>
      <w:r w:rsidRPr="008E7EEB">
        <w:rPr>
          <w:rFonts w:ascii="Arial" w:hAnsi="Arial" w:cs="Arial"/>
          <w:color w:val="171717" w:themeColor="background2" w:themeShade="1A"/>
          <w:sz w:val="32"/>
          <w:szCs w:val="32"/>
        </w:rPr>
        <w:t>: Return to the hotel.</w:t>
      </w:r>
    </w:p>
    <w:p w14:paraId="750ED24A" w14:textId="63BC4158" w:rsidR="008E7EEB" w:rsidRPr="008E7EEB" w:rsidRDefault="008E7EEB" w:rsidP="008E7EEB">
      <w:pPr>
        <w:spacing w:line="360" w:lineRule="auto"/>
        <w:rPr>
          <w:rFonts w:ascii="Arial" w:hAnsi="Arial" w:cs="Arial"/>
          <w:color w:val="171717" w:themeColor="background2" w:themeShade="1A"/>
          <w:sz w:val="32"/>
          <w:szCs w:val="32"/>
        </w:rPr>
      </w:pPr>
      <w:r w:rsidRPr="008E7EEB">
        <w:rPr>
          <w:rFonts w:ascii="Arial" w:hAnsi="Arial" w:cs="Arial"/>
          <w:color w:val="171717" w:themeColor="background2" w:themeShade="1A"/>
          <w:sz w:val="32"/>
          <w:szCs w:val="32"/>
        </w:rPr>
        <w:t xml:space="preserve">- </w:t>
      </w:r>
      <w:r w:rsidR="007E7E3C">
        <w:rPr>
          <w:rFonts w:ascii="Arial" w:hAnsi="Arial" w:cs="Arial"/>
          <w:color w:val="171717" w:themeColor="background2" w:themeShade="1A"/>
          <w:sz w:val="32"/>
          <w:szCs w:val="32"/>
        </w:rPr>
        <w:t xml:space="preserve"> </w:t>
      </w:r>
      <w:r w:rsidRPr="008E7EEB">
        <w:rPr>
          <w:rFonts w:ascii="Arial" w:hAnsi="Arial" w:cs="Arial"/>
          <w:color w:val="171717" w:themeColor="background2" w:themeShade="1A"/>
          <w:sz w:val="32"/>
          <w:szCs w:val="32"/>
        </w:rPr>
        <w:t>8:00 PM:</w:t>
      </w:r>
      <w:r w:rsidR="007E7E3C">
        <w:rPr>
          <w:rFonts w:ascii="Arial" w:hAnsi="Arial" w:cs="Arial"/>
          <w:color w:val="171717" w:themeColor="background2" w:themeShade="1A"/>
          <w:sz w:val="32"/>
          <w:szCs w:val="32"/>
        </w:rPr>
        <w:t xml:space="preserve"> </w:t>
      </w:r>
      <w:r w:rsidRPr="008E7EEB">
        <w:rPr>
          <w:rFonts w:ascii="Arial" w:hAnsi="Arial" w:cs="Arial"/>
          <w:color w:val="171717" w:themeColor="background2" w:themeShade="1A"/>
          <w:sz w:val="32"/>
          <w:szCs w:val="32"/>
        </w:rPr>
        <w:t xml:space="preserve"> </w:t>
      </w:r>
      <w:r w:rsidRPr="007E7E3C">
        <w:rPr>
          <w:rFonts w:ascii="Arial" w:hAnsi="Arial" w:cs="Arial"/>
          <w:color w:val="BF8F00" w:themeColor="accent4" w:themeShade="BF"/>
          <w:sz w:val="32"/>
          <w:szCs w:val="32"/>
        </w:rPr>
        <w:t xml:space="preserve">Dinner: </w:t>
      </w:r>
      <w:r w:rsidRPr="008E7EEB">
        <w:rPr>
          <w:rFonts w:ascii="Arial" w:hAnsi="Arial" w:cs="Arial"/>
          <w:color w:val="171717" w:themeColor="background2" w:themeShade="1A"/>
          <w:sz w:val="32"/>
          <w:szCs w:val="32"/>
        </w:rPr>
        <w:t>Enjoy dinner at the hotel.</w:t>
      </w:r>
    </w:p>
    <w:p w14:paraId="265AA6E6" w14:textId="1BE33F60" w:rsidR="008E7EEB" w:rsidRDefault="008E7EEB" w:rsidP="008E7EEB">
      <w:pPr>
        <w:spacing w:line="360" w:lineRule="auto"/>
        <w:rPr>
          <w:rFonts w:ascii="Arial" w:hAnsi="Arial" w:cs="Arial"/>
          <w:color w:val="171717" w:themeColor="background2" w:themeShade="1A"/>
          <w:sz w:val="32"/>
          <w:szCs w:val="32"/>
        </w:rPr>
      </w:pPr>
      <w:r w:rsidRPr="008E7EEB">
        <w:rPr>
          <w:rFonts w:ascii="Arial" w:hAnsi="Arial" w:cs="Arial"/>
          <w:color w:val="171717" w:themeColor="background2" w:themeShade="1A"/>
          <w:sz w:val="32"/>
          <w:szCs w:val="32"/>
        </w:rPr>
        <w:t xml:space="preserve">- </w:t>
      </w:r>
      <w:r w:rsidR="007E7E3C">
        <w:rPr>
          <w:rFonts w:ascii="Arial" w:hAnsi="Arial" w:cs="Arial"/>
          <w:color w:val="171717" w:themeColor="background2" w:themeShade="1A"/>
          <w:sz w:val="32"/>
          <w:szCs w:val="32"/>
        </w:rPr>
        <w:t xml:space="preserve"> </w:t>
      </w:r>
      <w:r w:rsidRPr="008E7EEB">
        <w:rPr>
          <w:rFonts w:ascii="Arial" w:hAnsi="Arial" w:cs="Arial"/>
          <w:color w:val="171717" w:themeColor="background2" w:themeShade="1A"/>
          <w:sz w:val="32"/>
          <w:szCs w:val="32"/>
        </w:rPr>
        <w:t>Overnight Stay:</w:t>
      </w:r>
      <w:r w:rsidR="007E7E3C">
        <w:rPr>
          <w:rFonts w:ascii="Arial" w:hAnsi="Arial" w:cs="Arial"/>
          <w:color w:val="171717" w:themeColor="background2" w:themeShade="1A"/>
          <w:sz w:val="32"/>
          <w:szCs w:val="32"/>
        </w:rPr>
        <w:t xml:space="preserve"> </w:t>
      </w:r>
      <w:r w:rsidRPr="008E7EEB">
        <w:rPr>
          <w:rFonts w:ascii="Arial" w:hAnsi="Arial" w:cs="Arial"/>
          <w:color w:val="171717" w:themeColor="background2" w:themeShade="1A"/>
          <w:sz w:val="32"/>
          <w:szCs w:val="32"/>
        </w:rPr>
        <w:t xml:space="preserve"> Stay at the hotel.</w:t>
      </w:r>
    </w:p>
    <w:p w14:paraId="53B8F7CA" w14:textId="77777777" w:rsidR="00AA6D63" w:rsidRPr="008E7EEB" w:rsidRDefault="00AA6D63" w:rsidP="008E7EEB">
      <w:pPr>
        <w:spacing w:line="360" w:lineRule="auto"/>
        <w:rPr>
          <w:rFonts w:ascii="Arial" w:hAnsi="Arial" w:cs="Arial"/>
          <w:color w:val="171717" w:themeColor="background2" w:themeShade="1A"/>
          <w:sz w:val="32"/>
          <w:szCs w:val="32"/>
        </w:rPr>
      </w:pPr>
    </w:p>
    <w:p w14:paraId="0D7EAA72" w14:textId="49AF6529" w:rsidR="003E3DD5" w:rsidRPr="003D5F38" w:rsidRDefault="003E3DD5" w:rsidP="00A839EC">
      <w:pPr>
        <w:pStyle w:val="ListParagraph"/>
        <w:numPr>
          <w:ilvl w:val="0"/>
          <w:numId w:val="14"/>
        </w:numPr>
        <w:spacing w:line="360" w:lineRule="auto"/>
        <w:rPr>
          <w:rFonts w:ascii="Arial" w:hAnsi="Arial" w:cs="Arial"/>
          <w:sz w:val="32"/>
          <w:szCs w:val="32"/>
        </w:rPr>
      </w:pPr>
      <w:r w:rsidRPr="00A839EC">
        <w:rPr>
          <w:rFonts w:ascii="Arial" w:hAnsi="Arial" w:cs="Arial"/>
          <w:color w:val="C45911" w:themeColor="accent2" w:themeShade="BF"/>
          <w:sz w:val="32"/>
          <w:szCs w:val="32"/>
        </w:rPr>
        <w:lastRenderedPageBreak/>
        <w:t xml:space="preserve">Day 03: Hyderabad Sightseeing </w:t>
      </w:r>
    </w:p>
    <w:p w14:paraId="16D16CF7" w14:textId="77777777" w:rsidR="007E7E3C" w:rsidRDefault="007E7E3C" w:rsidP="003D5F38">
      <w:pPr>
        <w:pStyle w:val="ListParagraph"/>
        <w:spacing w:line="360" w:lineRule="auto"/>
        <w:rPr>
          <w:rFonts w:ascii="Arial" w:hAnsi="Arial" w:cs="Arial"/>
          <w:sz w:val="32"/>
          <w:szCs w:val="32"/>
        </w:rPr>
      </w:pPr>
      <w:r>
        <w:rPr>
          <w:rFonts w:ascii="Arial" w:hAnsi="Arial" w:cs="Arial"/>
          <w:sz w:val="32"/>
          <w:szCs w:val="32"/>
        </w:rPr>
        <w:t xml:space="preserve"> </w:t>
      </w:r>
      <w:r w:rsidR="003D5F38" w:rsidRPr="007E7E3C">
        <w:rPr>
          <w:rFonts w:ascii="Arial" w:hAnsi="Arial" w:cs="Arial"/>
          <w:color w:val="BF8F00" w:themeColor="accent4" w:themeShade="BF"/>
          <w:sz w:val="32"/>
          <w:szCs w:val="32"/>
        </w:rPr>
        <w:t>Breakfast</w:t>
      </w:r>
      <w:r w:rsidR="003D5F38" w:rsidRPr="003D5F38">
        <w:rPr>
          <w:rFonts w:ascii="Arial" w:hAnsi="Arial" w:cs="Arial"/>
          <w:sz w:val="32"/>
          <w:szCs w:val="32"/>
        </w:rPr>
        <w:t>:</w:t>
      </w:r>
    </w:p>
    <w:p w14:paraId="6B64EB15" w14:textId="4BDDCB6A" w:rsidR="003D5F38" w:rsidRPr="003D5F38" w:rsidRDefault="007E7E3C" w:rsidP="003D5F38">
      <w:pPr>
        <w:pStyle w:val="ListParagraph"/>
        <w:spacing w:line="360" w:lineRule="auto"/>
        <w:rPr>
          <w:rFonts w:ascii="Arial" w:hAnsi="Arial" w:cs="Arial"/>
          <w:sz w:val="32"/>
          <w:szCs w:val="32"/>
        </w:rPr>
      </w:pPr>
      <w:r>
        <w:rPr>
          <w:rFonts w:ascii="Arial" w:hAnsi="Arial" w:cs="Arial"/>
          <w:sz w:val="32"/>
          <w:szCs w:val="32"/>
        </w:rPr>
        <w:t xml:space="preserve"> </w:t>
      </w:r>
      <w:r w:rsidR="003D5F38" w:rsidRPr="003D5F38">
        <w:rPr>
          <w:rFonts w:ascii="Arial" w:hAnsi="Arial" w:cs="Arial"/>
          <w:sz w:val="32"/>
          <w:szCs w:val="32"/>
        </w:rPr>
        <w:t xml:space="preserve"> Start the day with a hearty breakfast at </w:t>
      </w:r>
      <w:r w:rsidR="003D5F38">
        <w:rPr>
          <w:rFonts w:ascii="Arial" w:hAnsi="Arial" w:cs="Arial"/>
          <w:sz w:val="32"/>
          <w:szCs w:val="32"/>
        </w:rPr>
        <w:t>8</w:t>
      </w:r>
      <w:r w:rsidR="003D5F38" w:rsidRPr="003D5F38">
        <w:rPr>
          <w:rFonts w:ascii="Arial" w:hAnsi="Arial" w:cs="Arial"/>
          <w:sz w:val="32"/>
          <w:szCs w:val="32"/>
        </w:rPr>
        <w:t>:00 AM.</w:t>
      </w:r>
    </w:p>
    <w:p w14:paraId="199B7194" w14:textId="77777777" w:rsidR="003D5F38" w:rsidRPr="003D5F38" w:rsidRDefault="003D5F38" w:rsidP="003D5F38">
      <w:pPr>
        <w:pStyle w:val="ListParagraph"/>
        <w:spacing w:line="360" w:lineRule="auto"/>
        <w:rPr>
          <w:rFonts w:ascii="Arial" w:hAnsi="Arial" w:cs="Arial"/>
          <w:sz w:val="32"/>
          <w:szCs w:val="32"/>
        </w:rPr>
      </w:pPr>
    </w:p>
    <w:p w14:paraId="7B60F26F" w14:textId="4DCC42A1" w:rsidR="003D5F38" w:rsidRPr="007E7E3C" w:rsidRDefault="007E7E3C" w:rsidP="003D5F38">
      <w:pPr>
        <w:pStyle w:val="ListParagraph"/>
        <w:spacing w:line="360" w:lineRule="auto"/>
        <w:rPr>
          <w:rFonts w:ascii="Arial" w:hAnsi="Arial" w:cs="Arial"/>
          <w:color w:val="BF8F00" w:themeColor="accent4" w:themeShade="BF"/>
          <w:sz w:val="32"/>
          <w:szCs w:val="32"/>
        </w:rPr>
      </w:pPr>
      <w:r w:rsidRPr="007E7E3C">
        <w:rPr>
          <w:rFonts w:ascii="Arial" w:hAnsi="Arial" w:cs="Arial"/>
          <w:color w:val="BF8F00" w:themeColor="accent4" w:themeShade="BF"/>
          <w:sz w:val="32"/>
          <w:szCs w:val="32"/>
        </w:rPr>
        <w:t xml:space="preserve"> </w:t>
      </w:r>
      <w:r w:rsidR="003D5F38" w:rsidRPr="007E7E3C">
        <w:rPr>
          <w:rFonts w:ascii="Arial" w:hAnsi="Arial" w:cs="Arial"/>
          <w:color w:val="BF8F00" w:themeColor="accent4" w:themeShade="BF"/>
          <w:sz w:val="32"/>
          <w:szCs w:val="32"/>
        </w:rPr>
        <w:t>Morning Sightseeing:</w:t>
      </w:r>
      <w:r w:rsidRPr="007E7E3C">
        <w:rPr>
          <w:rFonts w:ascii="Arial" w:hAnsi="Arial" w:cs="Arial"/>
          <w:color w:val="BF8F00" w:themeColor="accent4" w:themeShade="BF"/>
          <w:sz w:val="32"/>
          <w:szCs w:val="32"/>
        </w:rPr>
        <w:t xml:space="preserve"> </w:t>
      </w:r>
    </w:p>
    <w:p w14:paraId="51418AF4" w14:textId="5F21FF40" w:rsidR="003D5F38" w:rsidRPr="003D5F38" w:rsidRDefault="003D5F38" w:rsidP="003D5F38">
      <w:pPr>
        <w:pStyle w:val="ListParagraph"/>
        <w:spacing w:line="360" w:lineRule="auto"/>
        <w:rPr>
          <w:rFonts w:ascii="Arial" w:hAnsi="Arial" w:cs="Arial"/>
          <w:sz w:val="32"/>
          <w:szCs w:val="32"/>
        </w:rPr>
      </w:pPr>
      <w:r w:rsidRPr="003D5F38">
        <w:rPr>
          <w:rFonts w:ascii="Arial" w:hAnsi="Arial" w:cs="Arial"/>
          <w:sz w:val="32"/>
          <w:szCs w:val="32"/>
        </w:rPr>
        <w:t xml:space="preserve">- </w:t>
      </w:r>
      <w:r w:rsidR="007E7E3C">
        <w:rPr>
          <w:rFonts w:ascii="Arial" w:hAnsi="Arial" w:cs="Arial"/>
          <w:sz w:val="32"/>
          <w:szCs w:val="32"/>
        </w:rPr>
        <w:t xml:space="preserve"> </w:t>
      </w:r>
      <w:r w:rsidRPr="003D5F38">
        <w:rPr>
          <w:rFonts w:ascii="Arial" w:hAnsi="Arial" w:cs="Arial"/>
          <w:sz w:val="32"/>
          <w:szCs w:val="32"/>
        </w:rPr>
        <w:t>Salarjung Museum:</w:t>
      </w:r>
      <w:r w:rsidR="007E7E3C">
        <w:rPr>
          <w:rFonts w:ascii="Arial" w:hAnsi="Arial" w:cs="Arial"/>
          <w:sz w:val="32"/>
          <w:szCs w:val="32"/>
        </w:rPr>
        <w:t xml:space="preserve"> </w:t>
      </w:r>
      <w:r w:rsidRPr="003D5F38">
        <w:rPr>
          <w:rFonts w:ascii="Arial" w:hAnsi="Arial" w:cs="Arial"/>
          <w:sz w:val="32"/>
          <w:szCs w:val="32"/>
        </w:rPr>
        <w:t xml:space="preserve"> Discover the rich collection of artifacts from </w:t>
      </w:r>
      <w:r w:rsidR="00C522EE">
        <w:rPr>
          <w:rFonts w:ascii="Arial" w:hAnsi="Arial" w:cs="Arial"/>
          <w:sz w:val="32"/>
          <w:szCs w:val="32"/>
        </w:rPr>
        <w:t>09</w:t>
      </w:r>
      <w:r w:rsidRPr="003D5F38">
        <w:rPr>
          <w:rFonts w:ascii="Arial" w:hAnsi="Arial" w:cs="Arial"/>
          <w:sz w:val="32"/>
          <w:szCs w:val="32"/>
        </w:rPr>
        <w:t>:</w:t>
      </w:r>
      <w:r w:rsidR="00C522EE">
        <w:rPr>
          <w:rFonts w:ascii="Arial" w:hAnsi="Arial" w:cs="Arial"/>
          <w:sz w:val="32"/>
          <w:szCs w:val="32"/>
        </w:rPr>
        <w:t>3</w:t>
      </w:r>
      <w:r w:rsidRPr="003D5F38">
        <w:rPr>
          <w:rFonts w:ascii="Arial" w:hAnsi="Arial" w:cs="Arial"/>
          <w:sz w:val="32"/>
          <w:szCs w:val="32"/>
        </w:rPr>
        <w:t>0 AM to 1</w:t>
      </w:r>
      <w:r w:rsidR="00C522EE">
        <w:rPr>
          <w:rFonts w:ascii="Arial" w:hAnsi="Arial" w:cs="Arial"/>
          <w:sz w:val="32"/>
          <w:szCs w:val="32"/>
        </w:rPr>
        <w:t>1</w:t>
      </w:r>
      <w:r w:rsidRPr="003D5F38">
        <w:rPr>
          <w:rFonts w:ascii="Arial" w:hAnsi="Arial" w:cs="Arial"/>
          <w:sz w:val="32"/>
          <w:szCs w:val="32"/>
        </w:rPr>
        <w:t>:00 AM.</w:t>
      </w:r>
    </w:p>
    <w:p w14:paraId="5A7C8B94" w14:textId="376E1CEB" w:rsidR="003D5F38" w:rsidRPr="003D5F38" w:rsidRDefault="003D5F38" w:rsidP="003D5F38">
      <w:pPr>
        <w:pStyle w:val="ListParagraph"/>
        <w:spacing w:line="360" w:lineRule="auto"/>
        <w:rPr>
          <w:rFonts w:ascii="Arial" w:hAnsi="Arial" w:cs="Arial"/>
          <w:sz w:val="32"/>
          <w:szCs w:val="32"/>
        </w:rPr>
      </w:pPr>
      <w:r w:rsidRPr="003D5F38">
        <w:rPr>
          <w:rFonts w:ascii="Arial" w:hAnsi="Arial" w:cs="Arial"/>
          <w:sz w:val="32"/>
          <w:szCs w:val="32"/>
        </w:rPr>
        <w:t xml:space="preserve">- </w:t>
      </w:r>
      <w:r w:rsidR="007E7E3C">
        <w:rPr>
          <w:rFonts w:ascii="Arial" w:hAnsi="Arial" w:cs="Arial"/>
          <w:sz w:val="32"/>
          <w:szCs w:val="32"/>
        </w:rPr>
        <w:t xml:space="preserve"> </w:t>
      </w:r>
      <w:r w:rsidRPr="003D5F38">
        <w:rPr>
          <w:rFonts w:ascii="Arial" w:hAnsi="Arial" w:cs="Arial"/>
          <w:sz w:val="32"/>
          <w:szCs w:val="32"/>
        </w:rPr>
        <w:t>Chaitanya Puri Jain Mandir:</w:t>
      </w:r>
      <w:r w:rsidR="007E7E3C">
        <w:rPr>
          <w:rFonts w:ascii="Arial" w:hAnsi="Arial" w:cs="Arial"/>
          <w:sz w:val="32"/>
          <w:szCs w:val="32"/>
        </w:rPr>
        <w:t xml:space="preserve"> </w:t>
      </w:r>
      <w:r w:rsidRPr="003D5F38">
        <w:rPr>
          <w:rFonts w:ascii="Arial" w:hAnsi="Arial" w:cs="Arial"/>
          <w:sz w:val="32"/>
          <w:szCs w:val="32"/>
        </w:rPr>
        <w:t xml:space="preserve"> Visit the Jain temple from 11:30 AM to 1:00 PM.</w:t>
      </w:r>
    </w:p>
    <w:p w14:paraId="77039DE8" w14:textId="44814007" w:rsidR="003D5F38" w:rsidRPr="003D5F38" w:rsidRDefault="00C522EE" w:rsidP="003D5F38">
      <w:pPr>
        <w:pStyle w:val="ListParagraph"/>
        <w:spacing w:line="360" w:lineRule="auto"/>
        <w:rPr>
          <w:rFonts w:ascii="Arial" w:hAnsi="Arial" w:cs="Arial"/>
          <w:sz w:val="32"/>
          <w:szCs w:val="32"/>
        </w:rPr>
      </w:pPr>
      <w:r>
        <w:rPr>
          <w:rFonts w:ascii="Arial" w:hAnsi="Arial" w:cs="Arial"/>
          <w:sz w:val="32"/>
          <w:szCs w:val="32"/>
        </w:rPr>
        <w:t>Then spend som</w:t>
      </w:r>
      <w:r w:rsidR="00C10C21">
        <w:rPr>
          <w:rFonts w:ascii="Arial" w:hAnsi="Arial" w:cs="Arial"/>
          <w:sz w:val="32"/>
          <w:szCs w:val="32"/>
        </w:rPr>
        <w:t xml:space="preserve">etime in temple and then we will travel to </w:t>
      </w:r>
      <w:proofErr w:type="spellStart"/>
      <w:r w:rsidR="00C10C21">
        <w:rPr>
          <w:rFonts w:ascii="Arial" w:hAnsi="Arial" w:cs="Arial"/>
          <w:sz w:val="32"/>
          <w:szCs w:val="32"/>
        </w:rPr>
        <w:t>sonw</w:t>
      </w:r>
      <w:proofErr w:type="spellEnd"/>
      <w:r w:rsidR="00C10C21">
        <w:rPr>
          <w:rFonts w:ascii="Arial" w:hAnsi="Arial" w:cs="Arial"/>
          <w:sz w:val="32"/>
          <w:szCs w:val="32"/>
        </w:rPr>
        <w:t xml:space="preserve"> world</w:t>
      </w:r>
    </w:p>
    <w:p w14:paraId="60CDB1C2" w14:textId="6E2F2272" w:rsidR="003D5F38" w:rsidRPr="007E7E3C" w:rsidRDefault="007E7E3C" w:rsidP="003D5F38">
      <w:pPr>
        <w:pStyle w:val="ListParagraph"/>
        <w:spacing w:line="360" w:lineRule="auto"/>
        <w:rPr>
          <w:rFonts w:ascii="Arial" w:hAnsi="Arial" w:cs="Arial"/>
          <w:color w:val="BF8F00" w:themeColor="accent4" w:themeShade="BF"/>
          <w:sz w:val="32"/>
          <w:szCs w:val="32"/>
        </w:rPr>
      </w:pPr>
      <w:r w:rsidRPr="007E7E3C">
        <w:rPr>
          <w:rFonts w:ascii="Arial" w:hAnsi="Arial" w:cs="Arial"/>
          <w:color w:val="BF8F00" w:themeColor="accent4" w:themeShade="BF"/>
          <w:sz w:val="32"/>
          <w:szCs w:val="32"/>
        </w:rPr>
        <w:t xml:space="preserve"> </w:t>
      </w:r>
      <w:r w:rsidR="003D5F38" w:rsidRPr="007E7E3C">
        <w:rPr>
          <w:rFonts w:ascii="Arial" w:hAnsi="Arial" w:cs="Arial"/>
          <w:color w:val="BF8F00" w:themeColor="accent4" w:themeShade="BF"/>
          <w:sz w:val="32"/>
          <w:szCs w:val="32"/>
        </w:rPr>
        <w:t>Afternoon Activities:</w:t>
      </w:r>
      <w:r w:rsidRPr="007E7E3C">
        <w:rPr>
          <w:rFonts w:ascii="Arial" w:hAnsi="Arial" w:cs="Arial"/>
          <w:color w:val="BF8F00" w:themeColor="accent4" w:themeShade="BF"/>
          <w:sz w:val="32"/>
          <w:szCs w:val="32"/>
        </w:rPr>
        <w:t xml:space="preserve"> </w:t>
      </w:r>
    </w:p>
    <w:p w14:paraId="4E294FA5" w14:textId="7B76092D" w:rsidR="003D5F38" w:rsidRPr="003D5F38" w:rsidRDefault="003D5F38" w:rsidP="003D5F38">
      <w:pPr>
        <w:pStyle w:val="ListParagraph"/>
        <w:spacing w:line="360" w:lineRule="auto"/>
        <w:rPr>
          <w:rFonts w:ascii="Arial" w:hAnsi="Arial" w:cs="Arial"/>
          <w:sz w:val="32"/>
          <w:szCs w:val="32"/>
        </w:rPr>
      </w:pPr>
      <w:r w:rsidRPr="003D5F38">
        <w:rPr>
          <w:rFonts w:ascii="Arial" w:hAnsi="Arial" w:cs="Arial"/>
          <w:sz w:val="32"/>
          <w:szCs w:val="32"/>
        </w:rPr>
        <w:t xml:space="preserve">- </w:t>
      </w:r>
      <w:r w:rsidR="007E7E3C">
        <w:rPr>
          <w:rFonts w:ascii="Arial" w:hAnsi="Arial" w:cs="Arial"/>
          <w:sz w:val="32"/>
          <w:szCs w:val="32"/>
        </w:rPr>
        <w:t xml:space="preserve"> </w:t>
      </w:r>
      <w:r w:rsidRPr="003D5F38">
        <w:rPr>
          <w:rFonts w:ascii="Arial" w:hAnsi="Arial" w:cs="Arial"/>
          <w:sz w:val="32"/>
          <w:szCs w:val="32"/>
        </w:rPr>
        <w:t>Snow World:</w:t>
      </w:r>
      <w:r w:rsidR="007E7E3C">
        <w:rPr>
          <w:rFonts w:ascii="Arial" w:hAnsi="Arial" w:cs="Arial"/>
          <w:sz w:val="32"/>
          <w:szCs w:val="32"/>
        </w:rPr>
        <w:t xml:space="preserve"> </w:t>
      </w:r>
      <w:r w:rsidRPr="003D5F38">
        <w:rPr>
          <w:rFonts w:ascii="Arial" w:hAnsi="Arial" w:cs="Arial"/>
          <w:sz w:val="32"/>
          <w:szCs w:val="32"/>
        </w:rPr>
        <w:t xml:space="preserve"> Experience the thrill of snow activities from </w:t>
      </w:r>
      <w:r w:rsidR="00C10C21">
        <w:rPr>
          <w:rFonts w:ascii="Arial" w:hAnsi="Arial" w:cs="Arial"/>
          <w:sz w:val="32"/>
          <w:szCs w:val="32"/>
        </w:rPr>
        <w:t>4</w:t>
      </w:r>
      <w:r w:rsidRPr="003D5F38">
        <w:rPr>
          <w:rFonts w:ascii="Arial" w:hAnsi="Arial" w:cs="Arial"/>
          <w:sz w:val="32"/>
          <w:szCs w:val="32"/>
        </w:rPr>
        <w:t xml:space="preserve">:00 PM to </w:t>
      </w:r>
      <w:r w:rsidR="00B57A0F">
        <w:rPr>
          <w:rFonts w:ascii="Arial" w:hAnsi="Arial" w:cs="Arial"/>
          <w:sz w:val="32"/>
          <w:szCs w:val="32"/>
        </w:rPr>
        <w:t>5</w:t>
      </w:r>
      <w:r w:rsidRPr="003D5F38">
        <w:rPr>
          <w:rFonts w:ascii="Arial" w:hAnsi="Arial" w:cs="Arial"/>
          <w:sz w:val="32"/>
          <w:szCs w:val="32"/>
        </w:rPr>
        <w:t>:</w:t>
      </w:r>
      <w:r w:rsidR="00B57A0F">
        <w:rPr>
          <w:rFonts w:ascii="Arial" w:hAnsi="Arial" w:cs="Arial"/>
          <w:sz w:val="32"/>
          <w:szCs w:val="32"/>
        </w:rPr>
        <w:t>3</w:t>
      </w:r>
      <w:r w:rsidRPr="003D5F38">
        <w:rPr>
          <w:rFonts w:ascii="Arial" w:hAnsi="Arial" w:cs="Arial"/>
          <w:sz w:val="32"/>
          <w:szCs w:val="32"/>
        </w:rPr>
        <w:t>0 PM.</w:t>
      </w:r>
    </w:p>
    <w:p w14:paraId="21E14390" w14:textId="566FE7A1" w:rsidR="003D5F38" w:rsidRPr="003D5F38" w:rsidRDefault="003D5F38" w:rsidP="003D5F38">
      <w:pPr>
        <w:pStyle w:val="ListParagraph"/>
        <w:spacing w:line="360" w:lineRule="auto"/>
        <w:rPr>
          <w:rFonts w:ascii="Arial" w:hAnsi="Arial" w:cs="Arial"/>
          <w:sz w:val="32"/>
          <w:szCs w:val="32"/>
        </w:rPr>
      </w:pPr>
      <w:r w:rsidRPr="003D5F38">
        <w:rPr>
          <w:rFonts w:ascii="Arial" w:hAnsi="Arial" w:cs="Arial"/>
          <w:sz w:val="32"/>
          <w:szCs w:val="32"/>
        </w:rPr>
        <w:t xml:space="preserve">- </w:t>
      </w:r>
      <w:r w:rsidR="007E7E3C">
        <w:rPr>
          <w:rFonts w:ascii="Arial" w:hAnsi="Arial" w:cs="Arial"/>
          <w:sz w:val="32"/>
          <w:szCs w:val="32"/>
        </w:rPr>
        <w:t xml:space="preserve"> </w:t>
      </w:r>
      <w:r w:rsidRPr="003D5F38">
        <w:rPr>
          <w:rFonts w:ascii="Arial" w:hAnsi="Arial" w:cs="Arial"/>
          <w:sz w:val="32"/>
          <w:szCs w:val="32"/>
        </w:rPr>
        <w:t>NTR Garden:</w:t>
      </w:r>
      <w:r w:rsidR="007E7E3C">
        <w:rPr>
          <w:rFonts w:ascii="Arial" w:hAnsi="Arial" w:cs="Arial"/>
          <w:sz w:val="32"/>
          <w:szCs w:val="32"/>
        </w:rPr>
        <w:t xml:space="preserve"> </w:t>
      </w:r>
      <w:r w:rsidRPr="003D5F38">
        <w:rPr>
          <w:rFonts w:ascii="Arial" w:hAnsi="Arial" w:cs="Arial"/>
          <w:sz w:val="32"/>
          <w:szCs w:val="32"/>
        </w:rPr>
        <w:t xml:space="preserve"> Enjoy the serene atmosphere of the garden from </w:t>
      </w:r>
      <w:r w:rsidR="00B57A0F">
        <w:rPr>
          <w:rFonts w:ascii="Arial" w:hAnsi="Arial" w:cs="Arial"/>
          <w:sz w:val="32"/>
          <w:szCs w:val="32"/>
        </w:rPr>
        <w:t>6</w:t>
      </w:r>
      <w:r w:rsidRPr="003D5F38">
        <w:rPr>
          <w:rFonts w:ascii="Arial" w:hAnsi="Arial" w:cs="Arial"/>
          <w:sz w:val="32"/>
          <w:szCs w:val="32"/>
        </w:rPr>
        <w:t xml:space="preserve">:30 PM to </w:t>
      </w:r>
      <w:r w:rsidR="00986D5C">
        <w:rPr>
          <w:rFonts w:ascii="Arial" w:hAnsi="Arial" w:cs="Arial"/>
          <w:sz w:val="32"/>
          <w:szCs w:val="32"/>
        </w:rPr>
        <w:t>7:3</w:t>
      </w:r>
      <w:r w:rsidRPr="003D5F38">
        <w:rPr>
          <w:rFonts w:ascii="Arial" w:hAnsi="Arial" w:cs="Arial"/>
          <w:sz w:val="32"/>
          <w:szCs w:val="32"/>
        </w:rPr>
        <w:t>0 PM.</w:t>
      </w:r>
    </w:p>
    <w:p w14:paraId="59E99DE3" w14:textId="77777777" w:rsidR="003D5F38" w:rsidRPr="003D5F38" w:rsidRDefault="003D5F38" w:rsidP="003D5F38">
      <w:pPr>
        <w:pStyle w:val="ListParagraph"/>
        <w:spacing w:line="360" w:lineRule="auto"/>
        <w:rPr>
          <w:rFonts w:ascii="Arial" w:hAnsi="Arial" w:cs="Arial"/>
          <w:sz w:val="32"/>
          <w:szCs w:val="32"/>
        </w:rPr>
      </w:pPr>
    </w:p>
    <w:p w14:paraId="725AFE9B" w14:textId="77BD5CCD" w:rsidR="003D5F38" w:rsidRPr="003D5F38" w:rsidRDefault="007E7E3C" w:rsidP="003D5F38">
      <w:pPr>
        <w:pStyle w:val="ListParagraph"/>
        <w:spacing w:line="360" w:lineRule="auto"/>
        <w:rPr>
          <w:rFonts w:ascii="Arial" w:hAnsi="Arial" w:cs="Arial"/>
          <w:sz w:val="32"/>
          <w:szCs w:val="32"/>
        </w:rPr>
      </w:pPr>
      <w:r>
        <w:rPr>
          <w:rFonts w:ascii="Arial" w:hAnsi="Arial" w:cs="Arial"/>
          <w:sz w:val="32"/>
          <w:szCs w:val="32"/>
        </w:rPr>
        <w:t xml:space="preserve"> </w:t>
      </w:r>
      <w:r w:rsidR="003D5F38" w:rsidRPr="007E7E3C">
        <w:rPr>
          <w:rFonts w:ascii="Arial" w:hAnsi="Arial" w:cs="Arial"/>
          <w:color w:val="BF8F00" w:themeColor="accent4" w:themeShade="BF"/>
          <w:sz w:val="32"/>
          <w:szCs w:val="32"/>
        </w:rPr>
        <w:t>Return to Hotel</w:t>
      </w:r>
      <w:r w:rsidR="003D5F38" w:rsidRPr="003D5F38">
        <w:rPr>
          <w:rFonts w:ascii="Arial" w:hAnsi="Arial" w:cs="Arial"/>
          <w:sz w:val="32"/>
          <w:szCs w:val="32"/>
        </w:rPr>
        <w:t>:</w:t>
      </w:r>
      <w:r>
        <w:rPr>
          <w:rFonts w:ascii="Arial" w:hAnsi="Arial" w:cs="Arial"/>
          <w:sz w:val="32"/>
          <w:szCs w:val="32"/>
        </w:rPr>
        <w:t xml:space="preserve"> </w:t>
      </w:r>
      <w:r w:rsidR="003D5F38" w:rsidRPr="003D5F38">
        <w:rPr>
          <w:rFonts w:ascii="Arial" w:hAnsi="Arial" w:cs="Arial"/>
          <w:sz w:val="32"/>
          <w:szCs w:val="32"/>
        </w:rPr>
        <w:t xml:space="preserve"> Back to the hotel by 8:</w:t>
      </w:r>
      <w:r w:rsidR="00986D5C">
        <w:rPr>
          <w:rFonts w:ascii="Arial" w:hAnsi="Arial" w:cs="Arial"/>
          <w:sz w:val="32"/>
          <w:szCs w:val="32"/>
        </w:rPr>
        <w:t>3</w:t>
      </w:r>
      <w:r w:rsidR="003D5F38" w:rsidRPr="003D5F38">
        <w:rPr>
          <w:rFonts w:ascii="Arial" w:hAnsi="Arial" w:cs="Arial"/>
          <w:sz w:val="32"/>
          <w:szCs w:val="32"/>
        </w:rPr>
        <w:t>0 PM.</w:t>
      </w:r>
    </w:p>
    <w:p w14:paraId="27E664CA" w14:textId="77777777" w:rsidR="003D5F38" w:rsidRPr="003D5F38" w:rsidRDefault="003D5F38" w:rsidP="003D5F38">
      <w:pPr>
        <w:pStyle w:val="ListParagraph"/>
        <w:spacing w:line="360" w:lineRule="auto"/>
        <w:rPr>
          <w:rFonts w:ascii="Arial" w:hAnsi="Arial" w:cs="Arial"/>
          <w:sz w:val="32"/>
          <w:szCs w:val="32"/>
        </w:rPr>
      </w:pPr>
    </w:p>
    <w:p w14:paraId="6C079506" w14:textId="2916646E" w:rsidR="003D5F38" w:rsidRPr="00986D5C" w:rsidRDefault="007E7E3C" w:rsidP="00986D5C">
      <w:pPr>
        <w:pStyle w:val="ListParagraph"/>
        <w:spacing w:line="360" w:lineRule="auto"/>
        <w:rPr>
          <w:rFonts w:ascii="Arial" w:hAnsi="Arial" w:cs="Arial"/>
          <w:sz w:val="32"/>
          <w:szCs w:val="32"/>
        </w:rPr>
      </w:pPr>
      <w:r>
        <w:rPr>
          <w:rFonts w:ascii="Arial" w:hAnsi="Arial" w:cs="Arial"/>
          <w:sz w:val="32"/>
          <w:szCs w:val="32"/>
        </w:rPr>
        <w:t xml:space="preserve"> </w:t>
      </w:r>
      <w:r w:rsidR="003D5F38" w:rsidRPr="007E7E3C">
        <w:rPr>
          <w:rFonts w:ascii="Arial" w:hAnsi="Arial" w:cs="Arial"/>
          <w:color w:val="BF8F00" w:themeColor="accent4" w:themeShade="BF"/>
          <w:sz w:val="32"/>
          <w:szCs w:val="32"/>
        </w:rPr>
        <w:t>Dinner</w:t>
      </w:r>
      <w:r w:rsidR="003D5F38" w:rsidRPr="003D5F38">
        <w:rPr>
          <w:rFonts w:ascii="Arial" w:hAnsi="Arial" w:cs="Arial"/>
          <w:sz w:val="32"/>
          <w:szCs w:val="32"/>
        </w:rPr>
        <w:t>:</w:t>
      </w:r>
      <w:r>
        <w:rPr>
          <w:rFonts w:ascii="Arial" w:hAnsi="Arial" w:cs="Arial"/>
          <w:sz w:val="32"/>
          <w:szCs w:val="32"/>
        </w:rPr>
        <w:t xml:space="preserve"> </w:t>
      </w:r>
      <w:r w:rsidR="003D5F38" w:rsidRPr="003D5F38">
        <w:rPr>
          <w:rFonts w:ascii="Arial" w:hAnsi="Arial" w:cs="Arial"/>
          <w:sz w:val="32"/>
          <w:szCs w:val="32"/>
        </w:rPr>
        <w:t xml:space="preserve"> Have dinner at the hotel at </w:t>
      </w:r>
      <w:r w:rsidR="00986D5C">
        <w:rPr>
          <w:rFonts w:ascii="Arial" w:hAnsi="Arial" w:cs="Arial"/>
          <w:sz w:val="32"/>
          <w:szCs w:val="32"/>
        </w:rPr>
        <w:t>9</w:t>
      </w:r>
      <w:r w:rsidR="003D5F38" w:rsidRPr="003D5F38">
        <w:rPr>
          <w:rFonts w:ascii="Arial" w:hAnsi="Arial" w:cs="Arial"/>
          <w:sz w:val="32"/>
          <w:szCs w:val="32"/>
        </w:rPr>
        <w:t>:</w:t>
      </w:r>
      <w:r w:rsidR="00986D5C">
        <w:rPr>
          <w:rFonts w:ascii="Arial" w:hAnsi="Arial" w:cs="Arial"/>
          <w:sz w:val="32"/>
          <w:szCs w:val="32"/>
        </w:rPr>
        <w:t>0</w:t>
      </w:r>
      <w:r w:rsidR="003D5F38" w:rsidRPr="003D5F38">
        <w:rPr>
          <w:rFonts w:ascii="Arial" w:hAnsi="Arial" w:cs="Arial"/>
          <w:sz w:val="32"/>
          <w:szCs w:val="32"/>
        </w:rPr>
        <w:t>0 PM.</w:t>
      </w:r>
    </w:p>
    <w:p w14:paraId="79ECF851" w14:textId="77777777" w:rsidR="003D5F38" w:rsidRPr="003D5F38" w:rsidRDefault="003D5F38" w:rsidP="003D5F38">
      <w:pPr>
        <w:pStyle w:val="ListParagraph"/>
        <w:spacing w:line="360" w:lineRule="auto"/>
        <w:rPr>
          <w:rFonts w:ascii="Arial" w:hAnsi="Arial" w:cs="Arial"/>
          <w:sz w:val="32"/>
          <w:szCs w:val="32"/>
        </w:rPr>
      </w:pPr>
    </w:p>
    <w:p w14:paraId="6B463B70" w14:textId="3F033F0E" w:rsidR="003D5F38" w:rsidRPr="00A839EC" w:rsidRDefault="007E7E3C" w:rsidP="003D5F38">
      <w:pPr>
        <w:pStyle w:val="ListParagraph"/>
        <w:spacing w:line="360" w:lineRule="auto"/>
        <w:rPr>
          <w:rFonts w:ascii="Arial" w:hAnsi="Arial" w:cs="Arial"/>
          <w:sz w:val="32"/>
          <w:szCs w:val="32"/>
        </w:rPr>
      </w:pPr>
      <w:r>
        <w:rPr>
          <w:rFonts w:ascii="Arial" w:hAnsi="Arial" w:cs="Arial"/>
          <w:sz w:val="32"/>
          <w:szCs w:val="32"/>
        </w:rPr>
        <w:t xml:space="preserve"> </w:t>
      </w:r>
      <w:r w:rsidR="003D5F38" w:rsidRPr="007E7E3C">
        <w:rPr>
          <w:rFonts w:ascii="Arial" w:hAnsi="Arial" w:cs="Arial"/>
          <w:color w:val="BF8F00" w:themeColor="accent4" w:themeShade="BF"/>
          <w:sz w:val="32"/>
          <w:szCs w:val="32"/>
        </w:rPr>
        <w:t>Overnight</w:t>
      </w:r>
      <w:r w:rsidR="003D5F38" w:rsidRPr="003D5F38">
        <w:rPr>
          <w:rFonts w:ascii="Arial" w:hAnsi="Arial" w:cs="Arial"/>
          <w:sz w:val="32"/>
          <w:szCs w:val="32"/>
        </w:rPr>
        <w:t>:</w:t>
      </w:r>
      <w:r>
        <w:rPr>
          <w:rFonts w:ascii="Arial" w:hAnsi="Arial" w:cs="Arial"/>
          <w:sz w:val="32"/>
          <w:szCs w:val="32"/>
        </w:rPr>
        <w:t xml:space="preserve"> </w:t>
      </w:r>
      <w:r w:rsidR="003D5F38" w:rsidRPr="003D5F38">
        <w:rPr>
          <w:rFonts w:ascii="Arial" w:hAnsi="Arial" w:cs="Arial"/>
          <w:sz w:val="32"/>
          <w:szCs w:val="32"/>
        </w:rPr>
        <w:t xml:space="preserve"> Stay at the hotel.</w:t>
      </w:r>
    </w:p>
    <w:p w14:paraId="7B98B999" w14:textId="77777777" w:rsidR="003E3DD5" w:rsidRPr="007918C7" w:rsidRDefault="003E3DD5" w:rsidP="003E3DD5">
      <w:pPr>
        <w:spacing w:line="360" w:lineRule="auto"/>
        <w:rPr>
          <w:rFonts w:ascii="Arial" w:hAnsi="Arial" w:cs="Arial"/>
          <w:sz w:val="32"/>
          <w:szCs w:val="32"/>
        </w:rPr>
      </w:pPr>
    </w:p>
    <w:p w14:paraId="790B1F14" w14:textId="77777777" w:rsidR="00A839EC" w:rsidRDefault="00A839EC" w:rsidP="00333638">
      <w:pPr>
        <w:spacing w:line="360" w:lineRule="auto"/>
        <w:rPr>
          <w:rFonts w:ascii="Arial" w:hAnsi="Arial" w:cs="Arial"/>
          <w:sz w:val="32"/>
          <w:szCs w:val="32"/>
        </w:rPr>
      </w:pPr>
    </w:p>
    <w:p w14:paraId="70532FC3" w14:textId="20F1D87E" w:rsidR="00333638" w:rsidRPr="00A839EC" w:rsidRDefault="00333638" w:rsidP="00A839EC">
      <w:pPr>
        <w:pStyle w:val="ListParagraph"/>
        <w:numPr>
          <w:ilvl w:val="0"/>
          <w:numId w:val="6"/>
        </w:numPr>
        <w:spacing w:line="360" w:lineRule="auto"/>
        <w:rPr>
          <w:rFonts w:ascii="Arial" w:hAnsi="Arial" w:cs="Arial"/>
          <w:color w:val="C45911" w:themeColor="accent2" w:themeShade="BF"/>
          <w:sz w:val="32"/>
          <w:szCs w:val="32"/>
        </w:rPr>
      </w:pPr>
      <w:r w:rsidRPr="00A839EC">
        <w:rPr>
          <w:rFonts w:ascii="Arial" w:hAnsi="Arial" w:cs="Arial"/>
          <w:color w:val="C45911" w:themeColor="accent2" w:themeShade="BF"/>
          <w:sz w:val="32"/>
          <w:szCs w:val="32"/>
        </w:rPr>
        <w:lastRenderedPageBreak/>
        <w:t>Day 04: Ramoji Film City Tour</w:t>
      </w:r>
    </w:p>
    <w:p w14:paraId="425C3EA1" w14:textId="77777777" w:rsidR="00333638" w:rsidRPr="007918C7" w:rsidRDefault="00333638" w:rsidP="00333638">
      <w:pPr>
        <w:spacing w:line="360" w:lineRule="auto"/>
        <w:rPr>
          <w:rFonts w:ascii="Arial" w:hAnsi="Arial" w:cs="Arial"/>
          <w:sz w:val="32"/>
          <w:szCs w:val="32"/>
        </w:rPr>
      </w:pPr>
    </w:p>
    <w:p w14:paraId="5853C8BC" w14:textId="77777777" w:rsidR="002A4DC4" w:rsidRPr="007E7E3C" w:rsidRDefault="002A4DC4" w:rsidP="002A4DC4">
      <w:pPr>
        <w:spacing w:line="360" w:lineRule="auto"/>
        <w:rPr>
          <w:rFonts w:ascii="Arial" w:hAnsi="Arial" w:cs="Arial"/>
          <w:color w:val="BF8F00" w:themeColor="accent4" w:themeShade="BF"/>
          <w:sz w:val="32"/>
          <w:szCs w:val="32"/>
        </w:rPr>
      </w:pPr>
      <w:r w:rsidRPr="007E7E3C">
        <w:rPr>
          <w:rFonts w:ascii="Arial" w:hAnsi="Arial" w:cs="Arial"/>
          <w:color w:val="BF8F00" w:themeColor="accent4" w:themeShade="BF"/>
          <w:sz w:val="32"/>
          <w:szCs w:val="32"/>
        </w:rPr>
        <w:t>Morning:</w:t>
      </w:r>
    </w:p>
    <w:p w14:paraId="2148B914" w14:textId="49C98D78" w:rsidR="002A4DC4" w:rsidRPr="002A4DC4" w:rsidRDefault="002A4DC4" w:rsidP="002A4DC4">
      <w:pPr>
        <w:spacing w:line="360" w:lineRule="auto"/>
        <w:rPr>
          <w:rFonts w:ascii="Arial" w:hAnsi="Arial" w:cs="Arial"/>
          <w:sz w:val="32"/>
          <w:szCs w:val="32"/>
        </w:rPr>
      </w:pPr>
      <w:r w:rsidRPr="002A4DC4">
        <w:rPr>
          <w:rFonts w:ascii="Arial" w:hAnsi="Arial" w:cs="Arial"/>
          <w:sz w:val="32"/>
          <w:szCs w:val="32"/>
        </w:rPr>
        <w:t xml:space="preserve">- </w:t>
      </w:r>
      <w:r w:rsidR="007E7E3C">
        <w:rPr>
          <w:rFonts w:ascii="Arial" w:hAnsi="Arial" w:cs="Arial"/>
          <w:sz w:val="32"/>
          <w:szCs w:val="32"/>
        </w:rPr>
        <w:t xml:space="preserve"> </w:t>
      </w:r>
      <w:r>
        <w:rPr>
          <w:rFonts w:ascii="Arial" w:hAnsi="Arial" w:cs="Arial"/>
          <w:sz w:val="32"/>
          <w:szCs w:val="32"/>
        </w:rPr>
        <w:t>6</w:t>
      </w:r>
      <w:r w:rsidRPr="002A4DC4">
        <w:rPr>
          <w:rFonts w:ascii="Arial" w:hAnsi="Arial" w:cs="Arial"/>
          <w:sz w:val="32"/>
          <w:szCs w:val="32"/>
        </w:rPr>
        <w:t>:30 AM:</w:t>
      </w:r>
      <w:r w:rsidR="007E7E3C">
        <w:rPr>
          <w:rFonts w:ascii="Arial" w:hAnsi="Arial" w:cs="Arial"/>
          <w:sz w:val="32"/>
          <w:szCs w:val="32"/>
        </w:rPr>
        <w:t xml:space="preserve"> </w:t>
      </w:r>
      <w:r w:rsidRPr="002A4DC4">
        <w:rPr>
          <w:rFonts w:ascii="Arial" w:hAnsi="Arial" w:cs="Arial"/>
          <w:sz w:val="32"/>
          <w:szCs w:val="32"/>
        </w:rPr>
        <w:t xml:space="preserve"> Wake up early and freshen up.</w:t>
      </w:r>
    </w:p>
    <w:p w14:paraId="7DF0F380" w14:textId="118EF48C" w:rsidR="002A4DC4" w:rsidRPr="002A4DC4" w:rsidRDefault="002A4DC4" w:rsidP="002A4DC4">
      <w:pPr>
        <w:spacing w:line="360" w:lineRule="auto"/>
        <w:rPr>
          <w:rFonts w:ascii="Arial" w:hAnsi="Arial" w:cs="Arial"/>
          <w:sz w:val="32"/>
          <w:szCs w:val="32"/>
        </w:rPr>
      </w:pPr>
      <w:r w:rsidRPr="002A4DC4">
        <w:rPr>
          <w:rFonts w:ascii="Arial" w:hAnsi="Arial" w:cs="Arial"/>
          <w:sz w:val="32"/>
          <w:szCs w:val="32"/>
        </w:rPr>
        <w:t xml:space="preserve">- </w:t>
      </w:r>
      <w:r w:rsidR="007E7E3C">
        <w:rPr>
          <w:rFonts w:ascii="Arial" w:hAnsi="Arial" w:cs="Arial"/>
          <w:sz w:val="32"/>
          <w:szCs w:val="32"/>
        </w:rPr>
        <w:t xml:space="preserve"> </w:t>
      </w:r>
      <w:r>
        <w:rPr>
          <w:rFonts w:ascii="Arial" w:hAnsi="Arial" w:cs="Arial"/>
          <w:sz w:val="32"/>
          <w:szCs w:val="32"/>
        </w:rPr>
        <w:t>7</w:t>
      </w:r>
      <w:r w:rsidRPr="002A4DC4">
        <w:rPr>
          <w:rFonts w:ascii="Arial" w:hAnsi="Arial" w:cs="Arial"/>
          <w:sz w:val="32"/>
          <w:szCs w:val="32"/>
        </w:rPr>
        <w:t>:30 AM:</w:t>
      </w:r>
      <w:r w:rsidR="007E7E3C">
        <w:rPr>
          <w:rFonts w:ascii="Arial" w:hAnsi="Arial" w:cs="Arial"/>
          <w:sz w:val="32"/>
          <w:szCs w:val="32"/>
        </w:rPr>
        <w:t xml:space="preserve"> </w:t>
      </w:r>
      <w:r w:rsidRPr="002A4DC4">
        <w:rPr>
          <w:rFonts w:ascii="Arial" w:hAnsi="Arial" w:cs="Arial"/>
          <w:sz w:val="32"/>
          <w:szCs w:val="32"/>
        </w:rPr>
        <w:t xml:space="preserve"> Enjoy a delicious local breakfast.</w:t>
      </w:r>
    </w:p>
    <w:p w14:paraId="1FBA8165" w14:textId="09FB23A7" w:rsidR="002A4DC4" w:rsidRPr="002A4DC4" w:rsidRDefault="002A4DC4" w:rsidP="002A4DC4">
      <w:pPr>
        <w:spacing w:line="360" w:lineRule="auto"/>
        <w:rPr>
          <w:rFonts w:ascii="Arial" w:hAnsi="Arial" w:cs="Arial"/>
          <w:sz w:val="32"/>
          <w:szCs w:val="32"/>
        </w:rPr>
      </w:pPr>
      <w:r w:rsidRPr="002A4DC4">
        <w:rPr>
          <w:rFonts w:ascii="Arial" w:hAnsi="Arial" w:cs="Arial"/>
          <w:sz w:val="32"/>
          <w:szCs w:val="32"/>
        </w:rPr>
        <w:t xml:space="preserve">- </w:t>
      </w:r>
      <w:r w:rsidR="007E7E3C">
        <w:rPr>
          <w:rFonts w:ascii="Arial" w:hAnsi="Arial" w:cs="Arial"/>
          <w:sz w:val="32"/>
          <w:szCs w:val="32"/>
        </w:rPr>
        <w:t xml:space="preserve"> </w:t>
      </w:r>
      <w:r w:rsidR="00C53B05">
        <w:rPr>
          <w:rFonts w:ascii="Arial" w:hAnsi="Arial" w:cs="Arial"/>
          <w:sz w:val="32"/>
          <w:szCs w:val="32"/>
        </w:rPr>
        <w:t>8</w:t>
      </w:r>
      <w:r w:rsidRPr="002A4DC4">
        <w:rPr>
          <w:rFonts w:ascii="Arial" w:hAnsi="Arial" w:cs="Arial"/>
          <w:sz w:val="32"/>
          <w:szCs w:val="32"/>
        </w:rPr>
        <w:t>:30 AM:</w:t>
      </w:r>
      <w:r w:rsidR="007E7E3C">
        <w:rPr>
          <w:rFonts w:ascii="Arial" w:hAnsi="Arial" w:cs="Arial"/>
          <w:sz w:val="32"/>
          <w:szCs w:val="32"/>
        </w:rPr>
        <w:t xml:space="preserve"> </w:t>
      </w:r>
      <w:r w:rsidRPr="002A4DC4">
        <w:rPr>
          <w:rFonts w:ascii="Arial" w:hAnsi="Arial" w:cs="Arial"/>
          <w:sz w:val="32"/>
          <w:szCs w:val="32"/>
        </w:rPr>
        <w:t xml:space="preserve"> Depart for Ramoji Film City, the world’s largest film complex.</w:t>
      </w:r>
    </w:p>
    <w:p w14:paraId="5102B7F6" w14:textId="77777777" w:rsidR="002A4DC4" w:rsidRPr="002A4DC4" w:rsidRDefault="002A4DC4" w:rsidP="002A4DC4">
      <w:pPr>
        <w:spacing w:line="360" w:lineRule="auto"/>
        <w:rPr>
          <w:rFonts w:ascii="Arial" w:hAnsi="Arial" w:cs="Arial"/>
          <w:sz w:val="32"/>
          <w:szCs w:val="32"/>
        </w:rPr>
      </w:pPr>
    </w:p>
    <w:p w14:paraId="70584203" w14:textId="77777777" w:rsidR="002A4DC4" w:rsidRPr="002A4DC4" w:rsidRDefault="002A4DC4" w:rsidP="002A4DC4">
      <w:pPr>
        <w:spacing w:line="360" w:lineRule="auto"/>
        <w:rPr>
          <w:rFonts w:ascii="Arial" w:hAnsi="Arial" w:cs="Arial"/>
          <w:sz w:val="32"/>
          <w:szCs w:val="32"/>
        </w:rPr>
      </w:pPr>
      <w:r w:rsidRPr="007E7E3C">
        <w:rPr>
          <w:rFonts w:ascii="Arial" w:hAnsi="Arial" w:cs="Arial"/>
          <w:color w:val="BF8F00" w:themeColor="accent4" w:themeShade="BF"/>
          <w:sz w:val="32"/>
          <w:szCs w:val="32"/>
        </w:rPr>
        <w:t>Daytime</w:t>
      </w:r>
      <w:r w:rsidRPr="002A4DC4">
        <w:rPr>
          <w:rFonts w:ascii="Arial" w:hAnsi="Arial" w:cs="Arial"/>
          <w:sz w:val="32"/>
          <w:szCs w:val="32"/>
        </w:rPr>
        <w:t>:</w:t>
      </w:r>
    </w:p>
    <w:p w14:paraId="04E971A4" w14:textId="4903C3D9" w:rsidR="002A4DC4" w:rsidRPr="002A4DC4" w:rsidRDefault="002A4DC4" w:rsidP="002A4DC4">
      <w:pPr>
        <w:spacing w:line="360" w:lineRule="auto"/>
        <w:rPr>
          <w:rFonts w:ascii="Arial" w:hAnsi="Arial" w:cs="Arial"/>
          <w:sz w:val="32"/>
          <w:szCs w:val="32"/>
        </w:rPr>
      </w:pPr>
      <w:r w:rsidRPr="002A4DC4">
        <w:rPr>
          <w:rFonts w:ascii="Arial" w:hAnsi="Arial" w:cs="Arial"/>
          <w:sz w:val="32"/>
          <w:szCs w:val="32"/>
        </w:rPr>
        <w:t xml:space="preserve">- </w:t>
      </w:r>
      <w:r w:rsidR="007E7E3C">
        <w:rPr>
          <w:rFonts w:ascii="Arial" w:hAnsi="Arial" w:cs="Arial"/>
          <w:sz w:val="32"/>
          <w:szCs w:val="32"/>
        </w:rPr>
        <w:t xml:space="preserve"> </w:t>
      </w:r>
      <w:r w:rsidR="00517D09">
        <w:rPr>
          <w:rFonts w:ascii="Arial" w:hAnsi="Arial" w:cs="Arial"/>
          <w:sz w:val="32"/>
          <w:szCs w:val="32"/>
        </w:rPr>
        <w:t>10</w:t>
      </w:r>
      <w:r w:rsidRPr="002A4DC4">
        <w:rPr>
          <w:rFonts w:ascii="Arial" w:hAnsi="Arial" w:cs="Arial"/>
          <w:sz w:val="32"/>
          <w:szCs w:val="32"/>
        </w:rPr>
        <w:t>:30 AM - 5:00 PM:</w:t>
      </w:r>
      <w:r w:rsidR="007E7E3C">
        <w:rPr>
          <w:rFonts w:ascii="Arial" w:hAnsi="Arial" w:cs="Arial"/>
          <w:sz w:val="32"/>
          <w:szCs w:val="32"/>
        </w:rPr>
        <w:t xml:space="preserve"> </w:t>
      </w:r>
      <w:r w:rsidRPr="002A4DC4">
        <w:rPr>
          <w:rFonts w:ascii="Arial" w:hAnsi="Arial" w:cs="Arial"/>
          <w:sz w:val="32"/>
          <w:szCs w:val="32"/>
        </w:rPr>
        <w:t xml:space="preserve"> Spend the day exploring Ramoji Film Studio.</w:t>
      </w:r>
    </w:p>
    <w:p w14:paraId="0AB9607F" w14:textId="050079CA" w:rsidR="002A4DC4" w:rsidRPr="002A4DC4" w:rsidRDefault="002A4DC4" w:rsidP="002A4DC4">
      <w:pPr>
        <w:spacing w:line="360" w:lineRule="auto"/>
        <w:rPr>
          <w:rFonts w:ascii="Arial" w:hAnsi="Arial" w:cs="Arial"/>
          <w:sz w:val="32"/>
          <w:szCs w:val="32"/>
        </w:rPr>
      </w:pPr>
      <w:r w:rsidRPr="002A4DC4">
        <w:rPr>
          <w:rFonts w:ascii="Arial" w:hAnsi="Arial" w:cs="Arial"/>
          <w:sz w:val="32"/>
          <w:szCs w:val="32"/>
        </w:rPr>
        <w:t xml:space="preserve">- </w:t>
      </w:r>
      <w:r w:rsidR="007E7E3C">
        <w:rPr>
          <w:rFonts w:ascii="Arial" w:hAnsi="Arial" w:cs="Arial"/>
          <w:sz w:val="32"/>
          <w:szCs w:val="32"/>
        </w:rPr>
        <w:t xml:space="preserve"> </w:t>
      </w:r>
      <w:r w:rsidRPr="002A4DC4">
        <w:rPr>
          <w:rFonts w:ascii="Arial" w:hAnsi="Arial" w:cs="Arial"/>
          <w:sz w:val="32"/>
          <w:szCs w:val="32"/>
        </w:rPr>
        <w:t>9:00 AM - 4:00 PM:</w:t>
      </w:r>
      <w:r w:rsidR="007E7E3C">
        <w:rPr>
          <w:rFonts w:ascii="Arial" w:hAnsi="Arial" w:cs="Arial"/>
          <w:sz w:val="32"/>
          <w:szCs w:val="32"/>
        </w:rPr>
        <w:t xml:space="preserve"> </w:t>
      </w:r>
      <w:r w:rsidRPr="002A4DC4">
        <w:rPr>
          <w:rFonts w:ascii="Arial" w:hAnsi="Arial" w:cs="Arial"/>
          <w:sz w:val="32"/>
          <w:szCs w:val="32"/>
        </w:rPr>
        <w:t xml:space="preserve"> Participate in adventure activities.</w:t>
      </w:r>
    </w:p>
    <w:p w14:paraId="04B7994B" w14:textId="5C1283BA" w:rsidR="002A4DC4" w:rsidRPr="002A4DC4" w:rsidRDefault="002A4DC4" w:rsidP="002A4DC4">
      <w:pPr>
        <w:spacing w:line="360" w:lineRule="auto"/>
        <w:rPr>
          <w:rFonts w:ascii="Arial" w:hAnsi="Arial" w:cs="Arial"/>
          <w:sz w:val="32"/>
          <w:szCs w:val="32"/>
        </w:rPr>
      </w:pPr>
    </w:p>
    <w:p w14:paraId="12808BB8" w14:textId="77777777" w:rsidR="002A4DC4" w:rsidRPr="002A4DC4" w:rsidRDefault="002A4DC4" w:rsidP="002A4DC4">
      <w:pPr>
        <w:spacing w:line="360" w:lineRule="auto"/>
        <w:rPr>
          <w:rFonts w:ascii="Arial" w:hAnsi="Arial" w:cs="Arial"/>
          <w:sz w:val="32"/>
          <w:szCs w:val="32"/>
        </w:rPr>
      </w:pPr>
    </w:p>
    <w:p w14:paraId="687CD188" w14:textId="77777777" w:rsidR="002A4DC4" w:rsidRPr="002A4DC4" w:rsidRDefault="002A4DC4" w:rsidP="002A4DC4">
      <w:pPr>
        <w:spacing w:line="360" w:lineRule="auto"/>
        <w:rPr>
          <w:rFonts w:ascii="Arial" w:hAnsi="Arial" w:cs="Arial"/>
          <w:sz w:val="32"/>
          <w:szCs w:val="32"/>
        </w:rPr>
      </w:pPr>
      <w:r w:rsidRPr="007E7E3C">
        <w:rPr>
          <w:rFonts w:ascii="Arial" w:hAnsi="Arial" w:cs="Arial"/>
          <w:color w:val="BF8F00" w:themeColor="accent4" w:themeShade="BF"/>
          <w:sz w:val="32"/>
          <w:szCs w:val="32"/>
        </w:rPr>
        <w:t>Evening</w:t>
      </w:r>
      <w:r w:rsidRPr="002A4DC4">
        <w:rPr>
          <w:rFonts w:ascii="Arial" w:hAnsi="Arial" w:cs="Arial"/>
          <w:sz w:val="32"/>
          <w:szCs w:val="32"/>
        </w:rPr>
        <w:t>:</w:t>
      </w:r>
    </w:p>
    <w:p w14:paraId="177F3762" w14:textId="7D559CB1" w:rsidR="002A4DC4" w:rsidRPr="002A4DC4" w:rsidRDefault="002A4DC4" w:rsidP="002A4DC4">
      <w:pPr>
        <w:spacing w:line="360" w:lineRule="auto"/>
        <w:rPr>
          <w:rFonts w:ascii="Arial" w:hAnsi="Arial" w:cs="Arial"/>
          <w:sz w:val="32"/>
          <w:szCs w:val="32"/>
        </w:rPr>
      </w:pPr>
      <w:r w:rsidRPr="002A4DC4">
        <w:rPr>
          <w:rFonts w:ascii="Arial" w:hAnsi="Arial" w:cs="Arial"/>
          <w:sz w:val="32"/>
          <w:szCs w:val="32"/>
        </w:rPr>
        <w:t xml:space="preserve">- </w:t>
      </w:r>
      <w:r w:rsidR="007E7E3C">
        <w:rPr>
          <w:rFonts w:ascii="Arial" w:hAnsi="Arial" w:cs="Arial"/>
          <w:sz w:val="32"/>
          <w:szCs w:val="32"/>
        </w:rPr>
        <w:t xml:space="preserve"> </w:t>
      </w:r>
      <w:r w:rsidRPr="002A4DC4">
        <w:rPr>
          <w:rFonts w:ascii="Arial" w:hAnsi="Arial" w:cs="Arial"/>
          <w:sz w:val="32"/>
          <w:szCs w:val="32"/>
        </w:rPr>
        <w:t>5:30 PM:</w:t>
      </w:r>
      <w:r w:rsidR="007E7E3C">
        <w:rPr>
          <w:rFonts w:ascii="Arial" w:hAnsi="Arial" w:cs="Arial"/>
          <w:sz w:val="32"/>
          <w:szCs w:val="32"/>
        </w:rPr>
        <w:t xml:space="preserve"> </w:t>
      </w:r>
      <w:r w:rsidRPr="002A4DC4">
        <w:rPr>
          <w:rFonts w:ascii="Arial" w:hAnsi="Arial" w:cs="Arial"/>
          <w:sz w:val="32"/>
          <w:szCs w:val="32"/>
        </w:rPr>
        <w:t xml:space="preserve"> Return to the hotel in the evening.</w:t>
      </w:r>
    </w:p>
    <w:p w14:paraId="067C7070" w14:textId="4D4361DD" w:rsidR="002A4DC4" w:rsidRPr="002A4DC4" w:rsidRDefault="002A4DC4" w:rsidP="002A4DC4">
      <w:pPr>
        <w:spacing w:line="360" w:lineRule="auto"/>
        <w:rPr>
          <w:rFonts w:ascii="Arial" w:hAnsi="Arial" w:cs="Arial"/>
          <w:sz w:val="32"/>
          <w:szCs w:val="32"/>
        </w:rPr>
      </w:pPr>
      <w:r w:rsidRPr="002A4DC4">
        <w:rPr>
          <w:rFonts w:ascii="Arial" w:hAnsi="Arial" w:cs="Arial"/>
          <w:sz w:val="32"/>
          <w:szCs w:val="32"/>
        </w:rPr>
        <w:t xml:space="preserve">- </w:t>
      </w:r>
      <w:r w:rsidR="007E7E3C">
        <w:rPr>
          <w:rFonts w:ascii="Arial" w:hAnsi="Arial" w:cs="Arial"/>
          <w:sz w:val="32"/>
          <w:szCs w:val="32"/>
        </w:rPr>
        <w:t xml:space="preserve"> </w:t>
      </w:r>
      <w:r w:rsidRPr="002A4DC4">
        <w:rPr>
          <w:rFonts w:ascii="Arial" w:hAnsi="Arial" w:cs="Arial"/>
          <w:sz w:val="32"/>
          <w:szCs w:val="32"/>
        </w:rPr>
        <w:t>7:00 PM:</w:t>
      </w:r>
      <w:r w:rsidR="007E7E3C">
        <w:rPr>
          <w:rFonts w:ascii="Arial" w:hAnsi="Arial" w:cs="Arial"/>
          <w:sz w:val="32"/>
          <w:szCs w:val="32"/>
        </w:rPr>
        <w:t xml:space="preserve"> </w:t>
      </w:r>
      <w:r w:rsidRPr="002A4DC4">
        <w:rPr>
          <w:rFonts w:ascii="Arial" w:hAnsi="Arial" w:cs="Arial"/>
          <w:sz w:val="32"/>
          <w:szCs w:val="32"/>
        </w:rPr>
        <w:t xml:space="preserve"> Have dinner at the hotel.</w:t>
      </w:r>
    </w:p>
    <w:p w14:paraId="48AA4C25" w14:textId="679C225E" w:rsidR="00A839EC" w:rsidRDefault="002A4DC4" w:rsidP="002A4DC4">
      <w:pPr>
        <w:spacing w:line="360" w:lineRule="auto"/>
        <w:rPr>
          <w:rFonts w:ascii="Arial" w:hAnsi="Arial" w:cs="Arial"/>
          <w:sz w:val="32"/>
          <w:szCs w:val="32"/>
        </w:rPr>
      </w:pPr>
      <w:r w:rsidRPr="002A4DC4">
        <w:rPr>
          <w:rFonts w:ascii="Arial" w:hAnsi="Arial" w:cs="Arial"/>
          <w:sz w:val="32"/>
          <w:szCs w:val="32"/>
        </w:rPr>
        <w:t xml:space="preserve">- </w:t>
      </w:r>
      <w:r w:rsidR="007E7E3C">
        <w:rPr>
          <w:rFonts w:ascii="Arial" w:hAnsi="Arial" w:cs="Arial"/>
          <w:sz w:val="32"/>
          <w:szCs w:val="32"/>
        </w:rPr>
        <w:t xml:space="preserve"> </w:t>
      </w:r>
      <w:r w:rsidRPr="002A4DC4">
        <w:rPr>
          <w:rFonts w:ascii="Arial" w:hAnsi="Arial" w:cs="Arial"/>
          <w:sz w:val="32"/>
          <w:szCs w:val="32"/>
        </w:rPr>
        <w:t>8:30 PM:</w:t>
      </w:r>
      <w:r w:rsidR="007E7E3C">
        <w:rPr>
          <w:rFonts w:ascii="Arial" w:hAnsi="Arial" w:cs="Arial"/>
          <w:sz w:val="32"/>
          <w:szCs w:val="32"/>
        </w:rPr>
        <w:t xml:space="preserve"> </w:t>
      </w:r>
      <w:r w:rsidRPr="002A4DC4">
        <w:rPr>
          <w:rFonts w:ascii="Arial" w:hAnsi="Arial" w:cs="Arial"/>
          <w:sz w:val="32"/>
          <w:szCs w:val="32"/>
        </w:rPr>
        <w:t xml:space="preserve"> Overnight stay at the hotel.</w:t>
      </w:r>
    </w:p>
    <w:p w14:paraId="28E369D4" w14:textId="77777777" w:rsidR="00A839EC" w:rsidRDefault="00A839EC" w:rsidP="00333638">
      <w:pPr>
        <w:spacing w:line="360" w:lineRule="auto"/>
        <w:rPr>
          <w:rFonts w:ascii="Arial" w:hAnsi="Arial" w:cs="Arial"/>
          <w:sz w:val="32"/>
          <w:szCs w:val="32"/>
        </w:rPr>
      </w:pPr>
    </w:p>
    <w:p w14:paraId="6D31D986" w14:textId="77777777" w:rsidR="00A839EC" w:rsidRDefault="00A839EC" w:rsidP="00333638">
      <w:pPr>
        <w:spacing w:line="360" w:lineRule="auto"/>
        <w:rPr>
          <w:rFonts w:ascii="Arial" w:hAnsi="Arial" w:cs="Arial"/>
          <w:sz w:val="32"/>
          <w:szCs w:val="32"/>
        </w:rPr>
      </w:pPr>
    </w:p>
    <w:p w14:paraId="421796E6" w14:textId="77777777" w:rsidR="008823B6" w:rsidRPr="007918C7" w:rsidRDefault="008823B6" w:rsidP="00333638">
      <w:pPr>
        <w:spacing w:line="360" w:lineRule="auto"/>
        <w:rPr>
          <w:rFonts w:ascii="Arial" w:hAnsi="Arial" w:cs="Arial"/>
          <w:sz w:val="32"/>
          <w:szCs w:val="32"/>
        </w:rPr>
      </w:pPr>
    </w:p>
    <w:p w14:paraId="724A8229" w14:textId="230D69F0" w:rsidR="00333638" w:rsidRPr="00264F62" w:rsidRDefault="00333638" w:rsidP="00264F62">
      <w:pPr>
        <w:pStyle w:val="ListParagraph"/>
        <w:numPr>
          <w:ilvl w:val="0"/>
          <w:numId w:val="6"/>
        </w:numPr>
        <w:spacing w:line="360" w:lineRule="auto"/>
        <w:rPr>
          <w:rFonts w:ascii="Arial" w:hAnsi="Arial" w:cs="Arial"/>
          <w:color w:val="C45911" w:themeColor="accent2" w:themeShade="BF"/>
          <w:sz w:val="32"/>
          <w:szCs w:val="32"/>
        </w:rPr>
      </w:pPr>
      <w:r w:rsidRPr="00264F62">
        <w:rPr>
          <w:rFonts w:ascii="Arial" w:hAnsi="Arial" w:cs="Arial"/>
          <w:color w:val="C45911" w:themeColor="accent2" w:themeShade="BF"/>
          <w:sz w:val="32"/>
          <w:szCs w:val="32"/>
        </w:rPr>
        <w:lastRenderedPageBreak/>
        <w:t>Day 05: Hyderabad Sightseeing</w:t>
      </w:r>
    </w:p>
    <w:p w14:paraId="2F7046E5" w14:textId="77777777" w:rsidR="00333638" w:rsidRPr="007918C7" w:rsidRDefault="00333638" w:rsidP="00333638">
      <w:pPr>
        <w:spacing w:line="360" w:lineRule="auto"/>
        <w:rPr>
          <w:rFonts w:ascii="Arial" w:hAnsi="Arial" w:cs="Arial"/>
          <w:sz w:val="32"/>
          <w:szCs w:val="32"/>
        </w:rPr>
      </w:pPr>
    </w:p>
    <w:p w14:paraId="2A4FD731" w14:textId="77777777" w:rsidR="003C1396" w:rsidRPr="007E7E3C" w:rsidRDefault="003C1396" w:rsidP="003C1396">
      <w:pPr>
        <w:spacing w:line="360" w:lineRule="auto"/>
        <w:rPr>
          <w:rFonts w:ascii="Arial" w:hAnsi="Arial" w:cs="Arial"/>
          <w:color w:val="BF8F00" w:themeColor="accent4" w:themeShade="BF"/>
          <w:sz w:val="32"/>
          <w:szCs w:val="32"/>
        </w:rPr>
      </w:pPr>
      <w:r w:rsidRPr="007E7E3C">
        <w:rPr>
          <w:rFonts w:ascii="Arial" w:hAnsi="Arial" w:cs="Arial"/>
          <w:color w:val="BF8F00" w:themeColor="accent4" w:themeShade="BF"/>
          <w:sz w:val="32"/>
          <w:szCs w:val="32"/>
        </w:rPr>
        <w:t>Morning:</w:t>
      </w:r>
    </w:p>
    <w:p w14:paraId="53FF4C6A" w14:textId="59D07720" w:rsidR="003C1396" w:rsidRPr="003C1396" w:rsidRDefault="003C1396" w:rsidP="003C1396">
      <w:pPr>
        <w:spacing w:line="360" w:lineRule="auto"/>
        <w:rPr>
          <w:rFonts w:ascii="Arial" w:hAnsi="Arial" w:cs="Arial"/>
          <w:color w:val="171717" w:themeColor="background2" w:themeShade="1A"/>
          <w:sz w:val="32"/>
          <w:szCs w:val="32"/>
        </w:rPr>
      </w:pPr>
      <w:r w:rsidRPr="003C1396">
        <w:rPr>
          <w:rFonts w:ascii="Arial" w:hAnsi="Arial" w:cs="Arial"/>
          <w:color w:val="171717" w:themeColor="background2" w:themeShade="1A"/>
          <w:sz w:val="32"/>
          <w:szCs w:val="32"/>
        </w:rPr>
        <w:t xml:space="preserve">- </w:t>
      </w:r>
      <w:r w:rsidR="007E7E3C">
        <w:rPr>
          <w:rFonts w:ascii="Arial" w:hAnsi="Arial" w:cs="Arial"/>
          <w:color w:val="171717" w:themeColor="background2" w:themeShade="1A"/>
          <w:sz w:val="32"/>
          <w:szCs w:val="32"/>
        </w:rPr>
        <w:t xml:space="preserve"> </w:t>
      </w:r>
      <w:r w:rsidRPr="003C1396">
        <w:rPr>
          <w:rFonts w:ascii="Arial" w:hAnsi="Arial" w:cs="Arial"/>
          <w:color w:val="171717" w:themeColor="background2" w:themeShade="1A"/>
          <w:sz w:val="32"/>
          <w:szCs w:val="32"/>
        </w:rPr>
        <w:t>7:00 AM:</w:t>
      </w:r>
      <w:r w:rsidR="007E7E3C">
        <w:rPr>
          <w:rFonts w:ascii="Arial" w:hAnsi="Arial" w:cs="Arial"/>
          <w:color w:val="171717" w:themeColor="background2" w:themeShade="1A"/>
          <w:sz w:val="32"/>
          <w:szCs w:val="32"/>
        </w:rPr>
        <w:t xml:space="preserve"> </w:t>
      </w:r>
      <w:r w:rsidRPr="003C1396">
        <w:rPr>
          <w:rFonts w:ascii="Arial" w:hAnsi="Arial" w:cs="Arial"/>
          <w:color w:val="171717" w:themeColor="background2" w:themeShade="1A"/>
          <w:sz w:val="32"/>
          <w:szCs w:val="32"/>
        </w:rPr>
        <w:t xml:space="preserve"> After getting fresh, have breakfast at the hotel.</w:t>
      </w:r>
    </w:p>
    <w:p w14:paraId="042361A4" w14:textId="77777777" w:rsidR="003C1396" w:rsidRPr="003C1396" w:rsidRDefault="003C1396" w:rsidP="003C1396">
      <w:pPr>
        <w:spacing w:line="360" w:lineRule="auto"/>
        <w:rPr>
          <w:rFonts w:ascii="Arial" w:hAnsi="Arial" w:cs="Arial"/>
          <w:color w:val="171717" w:themeColor="background2" w:themeShade="1A"/>
          <w:sz w:val="32"/>
          <w:szCs w:val="32"/>
        </w:rPr>
      </w:pPr>
    </w:p>
    <w:p w14:paraId="5C658FF7" w14:textId="77777777" w:rsidR="003C1396" w:rsidRPr="007E7E3C" w:rsidRDefault="003C1396" w:rsidP="003C1396">
      <w:pPr>
        <w:spacing w:line="360" w:lineRule="auto"/>
        <w:rPr>
          <w:rFonts w:ascii="Arial" w:hAnsi="Arial" w:cs="Arial"/>
          <w:color w:val="BF8F00" w:themeColor="accent4" w:themeShade="BF"/>
          <w:sz w:val="32"/>
          <w:szCs w:val="32"/>
        </w:rPr>
      </w:pPr>
      <w:r w:rsidRPr="007E7E3C">
        <w:rPr>
          <w:rFonts w:ascii="Arial" w:hAnsi="Arial" w:cs="Arial"/>
          <w:color w:val="BF8F00" w:themeColor="accent4" w:themeShade="BF"/>
          <w:sz w:val="32"/>
          <w:szCs w:val="32"/>
        </w:rPr>
        <w:t>Daytime:</w:t>
      </w:r>
    </w:p>
    <w:p w14:paraId="3F50EA32" w14:textId="58067A04" w:rsidR="003C1396" w:rsidRDefault="003C1396" w:rsidP="003C1396">
      <w:pPr>
        <w:spacing w:line="360" w:lineRule="auto"/>
        <w:rPr>
          <w:rFonts w:ascii="Arial" w:hAnsi="Arial" w:cs="Arial"/>
          <w:color w:val="171717" w:themeColor="background2" w:themeShade="1A"/>
          <w:sz w:val="32"/>
          <w:szCs w:val="32"/>
        </w:rPr>
      </w:pPr>
      <w:r w:rsidRPr="003C1396">
        <w:rPr>
          <w:rFonts w:ascii="Arial" w:hAnsi="Arial" w:cs="Arial"/>
          <w:color w:val="171717" w:themeColor="background2" w:themeShade="1A"/>
          <w:sz w:val="32"/>
          <w:szCs w:val="32"/>
        </w:rPr>
        <w:t xml:space="preserve">- </w:t>
      </w:r>
      <w:r w:rsidR="007E7E3C">
        <w:rPr>
          <w:rFonts w:ascii="Arial" w:hAnsi="Arial" w:cs="Arial"/>
          <w:color w:val="171717" w:themeColor="background2" w:themeShade="1A"/>
          <w:sz w:val="32"/>
          <w:szCs w:val="32"/>
        </w:rPr>
        <w:t xml:space="preserve"> </w:t>
      </w:r>
      <w:r w:rsidRPr="003C1396">
        <w:rPr>
          <w:rFonts w:ascii="Arial" w:hAnsi="Arial" w:cs="Arial"/>
          <w:color w:val="171717" w:themeColor="background2" w:themeShade="1A"/>
          <w:sz w:val="32"/>
          <w:szCs w:val="32"/>
        </w:rPr>
        <w:t>8:00 AM - 9:30 AM:</w:t>
      </w:r>
      <w:r w:rsidR="007E7E3C">
        <w:rPr>
          <w:rFonts w:ascii="Arial" w:hAnsi="Arial" w:cs="Arial"/>
          <w:color w:val="171717" w:themeColor="background2" w:themeShade="1A"/>
          <w:sz w:val="32"/>
          <w:szCs w:val="32"/>
        </w:rPr>
        <w:t xml:space="preserve"> </w:t>
      </w:r>
      <w:r w:rsidRPr="003C1396">
        <w:rPr>
          <w:rFonts w:ascii="Arial" w:hAnsi="Arial" w:cs="Arial"/>
          <w:color w:val="171717" w:themeColor="background2" w:themeShade="1A"/>
          <w:sz w:val="32"/>
          <w:szCs w:val="32"/>
        </w:rPr>
        <w:t xml:space="preserve"> Begin the city tour by visiting Navagraha Jain Derasar.</w:t>
      </w:r>
    </w:p>
    <w:p w14:paraId="27D5CCCB" w14:textId="5D612C8E" w:rsidR="00687DAA" w:rsidRPr="003C1396" w:rsidRDefault="00687DAA" w:rsidP="003C1396">
      <w:pPr>
        <w:spacing w:line="360" w:lineRule="auto"/>
        <w:rPr>
          <w:rFonts w:ascii="Arial" w:hAnsi="Arial" w:cs="Arial"/>
          <w:color w:val="171717" w:themeColor="background2" w:themeShade="1A"/>
          <w:sz w:val="32"/>
          <w:szCs w:val="32"/>
        </w:rPr>
      </w:pPr>
      <w:r>
        <w:rPr>
          <w:rFonts w:ascii="Arial" w:hAnsi="Arial" w:cs="Arial"/>
          <w:color w:val="171717" w:themeColor="background2" w:themeShade="1A"/>
          <w:sz w:val="32"/>
          <w:szCs w:val="32"/>
        </w:rPr>
        <w:t>-</w:t>
      </w:r>
      <w:r w:rsidR="00051D57">
        <w:rPr>
          <w:rFonts w:ascii="Arial" w:hAnsi="Arial" w:cs="Arial"/>
          <w:color w:val="171717" w:themeColor="background2" w:themeShade="1A"/>
          <w:sz w:val="32"/>
          <w:szCs w:val="32"/>
        </w:rPr>
        <w:t xml:space="preserve"> </w:t>
      </w:r>
      <w:r w:rsidRPr="003C1396">
        <w:rPr>
          <w:rFonts w:ascii="Arial" w:hAnsi="Arial" w:cs="Arial"/>
          <w:color w:val="171717" w:themeColor="background2" w:themeShade="1A"/>
          <w:sz w:val="32"/>
          <w:szCs w:val="32"/>
        </w:rPr>
        <w:t>1</w:t>
      </w:r>
      <w:r w:rsidR="00803AE6">
        <w:rPr>
          <w:rFonts w:ascii="Arial" w:hAnsi="Arial" w:cs="Arial"/>
          <w:color w:val="171717" w:themeColor="background2" w:themeShade="1A"/>
          <w:sz w:val="32"/>
          <w:szCs w:val="32"/>
        </w:rPr>
        <w:t>0</w:t>
      </w:r>
      <w:r w:rsidRPr="003C1396">
        <w:rPr>
          <w:rFonts w:ascii="Arial" w:hAnsi="Arial" w:cs="Arial"/>
          <w:color w:val="171717" w:themeColor="background2" w:themeShade="1A"/>
          <w:sz w:val="32"/>
          <w:szCs w:val="32"/>
        </w:rPr>
        <w:t xml:space="preserve">:00 PM - </w:t>
      </w:r>
      <w:r w:rsidR="00803AE6">
        <w:rPr>
          <w:rFonts w:ascii="Arial" w:hAnsi="Arial" w:cs="Arial"/>
          <w:color w:val="171717" w:themeColor="background2" w:themeShade="1A"/>
          <w:sz w:val="32"/>
          <w:szCs w:val="32"/>
        </w:rPr>
        <w:t>1</w:t>
      </w:r>
      <w:r w:rsidRPr="003C1396">
        <w:rPr>
          <w:rFonts w:ascii="Arial" w:hAnsi="Arial" w:cs="Arial"/>
          <w:color w:val="171717" w:themeColor="background2" w:themeShade="1A"/>
          <w:sz w:val="32"/>
          <w:szCs w:val="32"/>
        </w:rPr>
        <w:t>2:00 PM:</w:t>
      </w:r>
      <w:r>
        <w:rPr>
          <w:rFonts w:ascii="Arial" w:hAnsi="Arial" w:cs="Arial"/>
          <w:color w:val="171717" w:themeColor="background2" w:themeShade="1A"/>
          <w:sz w:val="32"/>
          <w:szCs w:val="32"/>
        </w:rPr>
        <w:t xml:space="preserve"> </w:t>
      </w:r>
      <w:r w:rsidRPr="003C1396">
        <w:rPr>
          <w:rFonts w:ascii="Arial" w:hAnsi="Arial" w:cs="Arial"/>
          <w:color w:val="171717" w:themeColor="background2" w:themeShade="1A"/>
          <w:sz w:val="32"/>
          <w:szCs w:val="32"/>
        </w:rPr>
        <w:t xml:space="preserve"> Visit Nehru Zoological Park.</w:t>
      </w:r>
    </w:p>
    <w:p w14:paraId="1E35567C" w14:textId="39F35237" w:rsidR="003C1396" w:rsidRPr="003C1396" w:rsidRDefault="003C1396" w:rsidP="003C1396">
      <w:pPr>
        <w:spacing w:line="360" w:lineRule="auto"/>
        <w:rPr>
          <w:rFonts w:ascii="Arial" w:hAnsi="Arial" w:cs="Arial"/>
          <w:color w:val="171717" w:themeColor="background2" w:themeShade="1A"/>
          <w:sz w:val="32"/>
          <w:szCs w:val="32"/>
        </w:rPr>
      </w:pPr>
      <w:r w:rsidRPr="003C1396">
        <w:rPr>
          <w:rFonts w:ascii="Arial" w:hAnsi="Arial" w:cs="Arial"/>
          <w:color w:val="171717" w:themeColor="background2" w:themeShade="1A"/>
          <w:sz w:val="32"/>
          <w:szCs w:val="32"/>
        </w:rPr>
        <w:t xml:space="preserve">- </w:t>
      </w:r>
      <w:r w:rsidR="007E7E3C">
        <w:rPr>
          <w:rFonts w:ascii="Arial" w:hAnsi="Arial" w:cs="Arial"/>
          <w:color w:val="171717" w:themeColor="background2" w:themeShade="1A"/>
          <w:sz w:val="32"/>
          <w:szCs w:val="32"/>
        </w:rPr>
        <w:t xml:space="preserve"> </w:t>
      </w:r>
      <w:r w:rsidR="00803AE6">
        <w:rPr>
          <w:rFonts w:ascii="Arial" w:hAnsi="Arial" w:cs="Arial"/>
          <w:color w:val="171717" w:themeColor="background2" w:themeShade="1A"/>
          <w:sz w:val="32"/>
          <w:szCs w:val="32"/>
        </w:rPr>
        <w:t>2</w:t>
      </w:r>
      <w:r w:rsidRPr="003C1396">
        <w:rPr>
          <w:rFonts w:ascii="Arial" w:hAnsi="Arial" w:cs="Arial"/>
          <w:color w:val="171717" w:themeColor="background2" w:themeShade="1A"/>
          <w:sz w:val="32"/>
          <w:szCs w:val="32"/>
        </w:rPr>
        <w:t xml:space="preserve">:00 AM - </w:t>
      </w:r>
      <w:r w:rsidR="00803AE6">
        <w:rPr>
          <w:rFonts w:ascii="Arial" w:hAnsi="Arial" w:cs="Arial"/>
          <w:color w:val="171717" w:themeColor="background2" w:themeShade="1A"/>
          <w:sz w:val="32"/>
          <w:szCs w:val="32"/>
        </w:rPr>
        <w:t>4</w:t>
      </w:r>
      <w:r w:rsidRPr="003C1396">
        <w:rPr>
          <w:rFonts w:ascii="Arial" w:hAnsi="Arial" w:cs="Arial"/>
          <w:color w:val="171717" w:themeColor="background2" w:themeShade="1A"/>
          <w:sz w:val="32"/>
          <w:szCs w:val="32"/>
        </w:rPr>
        <w:t>:30 AM:</w:t>
      </w:r>
      <w:r w:rsidR="007E7E3C">
        <w:rPr>
          <w:rFonts w:ascii="Arial" w:hAnsi="Arial" w:cs="Arial"/>
          <w:color w:val="171717" w:themeColor="background2" w:themeShade="1A"/>
          <w:sz w:val="32"/>
          <w:szCs w:val="32"/>
        </w:rPr>
        <w:t xml:space="preserve"> </w:t>
      </w:r>
      <w:r w:rsidRPr="003C1396">
        <w:rPr>
          <w:rFonts w:ascii="Arial" w:hAnsi="Arial" w:cs="Arial"/>
          <w:color w:val="171717" w:themeColor="background2" w:themeShade="1A"/>
          <w:sz w:val="32"/>
          <w:szCs w:val="32"/>
        </w:rPr>
        <w:t xml:space="preserve"> Explore the Car Museum.</w:t>
      </w:r>
    </w:p>
    <w:p w14:paraId="5DFC83CC" w14:textId="77777777" w:rsidR="003C1396" w:rsidRPr="003C1396" w:rsidRDefault="003C1396" w:rsidP="003C1396">
      <w:pPr>
        <w:spacing w:line="360" w:lineRule="auto"/>
        <w:rPr>
          <w:rFonts w:ascii="Arial" w:hAnsi="Arial" w:cs="Arial"/>
          <w:color w:val="171717" w:themeColor="background2" w:themeShade="1A"/>
          <w:sz w:val="32"/>
          <w:szCs w:val="32"/>
        </w:rPr>
      </w:pPr>
    </w:p>
    <w:p w14:paraId="3B590C3D" w14:textId="77777777" w:rsidR="003C1396" w:rsidRPr="007E7E3C" w:rsidRDefault="003C1396" w:rsidP="003C1396">
      <w:pPr>
        <w:spacing w:line="360" w:lineRule="auto"/>
        <w:rPr>
          <w:rFonts w:ascii="Arial" w:hAnsi="Arial" w:cs="Arial"/>
          <w:color w:val="BF8F00" w:themeColor="accent4" w:themeShade="BF"/>
          <w:sz w:val="32"/>
          <w:szCs w:val="32"/>
        </w:rPr>
      </w:pPr>
      <w:r w:rsidRPr="007E7E3C">
        <w:rPr>
          <w:rFonts w:ascii="Arial" w:hAnsi="Arial" w:cs="Arial"/>
          <w:color w:val="BF8F00" w:themeColor="accent4" w:themeShade="BF"/>
          <w:sz w:val="32"/>
          <w:szCs w:val="32"/>
        </w:rPr>
        <w:t>Evening:</w:t>
      </w:r>
    </w:p>
    <w:p w14:paraId="623765E9" w14:textId="4DD18380" w:rsidR="003C1396" w:rsidRPr="003C1396" w:rsidRDefault="003C1396" w:rsidP="003C1396">
      <w:pPr>
        <w:spacing w:line="360" w:lineRule="auto"/>
        <w:rPr>
          <w:rFonts w:ascii="Arial" w:hAnsi="Arial" w:cs="Arial"/>
          <w:color w:val="171717" w:themeColor="background2" w:themeShade="1A"/>
          <w:sz w:val="32"/>
          <w:szCs w:val="32"/>
        </w:rPr>
      </w:pPr>
      <w:r w:rsidRPr="003C1396">
        <w:rPr>
          <w:rFonts w:ascii="Arial" w:hAnsi="Arial" w:cs="Arial"/>
          <w:color w:val="171717" w:themeColor="background2" w:themeShade="1A"/>
          <w:sz w:val="32"/>
          <w:szCs w:val="32"/>
        </w:rPr>
        <w:t xml:space="preserve">- </w:t>
      </w:r>
      <w:r w:rsidR="00803AE6">
        <w:rPr>
          <w:rFonts w:ascii="Arial" w:hAnsi="Arial" w:cs="Arial"/>
          <w:color w:val="171717" w:themeColor="background2" w:themeShade="1A"/>
          <w:sz w:val="32"/>
          <w:szCs w:val="32"/>
        </w:rPr>
        <w:t>5</w:t>
      </w:r>
      <w:r w:rsidRPr="003C1396">
        <w:rPr>
          <w:rFonts w:ascii="Arial" w:hAnsi="Arial" w:cs="Arial"/>
          <w:color w:val="171717" w:themeColor="background2" w:themeShade="1A"/>
          <w:sz w:val="32"/>
          <w:szCs w:val="32"/>
        </w:rPr>
        <w:t>:</w:t>
      </w:r>
      <w:r w:rsidR="00803AE6">
        <w:rPr>
          <w:rFonts w:ascii="Arial" w:hAnsi="Arial" w:cs="Arial"/>
          <w:color w:val="171717" w:themeColor="background2" w:themeShade="1A"/>
          <w:sz w:val="32"/>
          <w:szCs w:val="32"/>
        </w:rPr>
        <w:t>3</w:t>
      </w:r>
      <w:r w:rsidRPr="003C1396">
        <w:rPr>
          <w:rFonts w:ascii="Arial" w:hAnsi="Arial" w:cs="Arial"/>
          <w:color w:val="171717" w:themeColor="background2" w:themeShade="1A"/>
          <w:sz w:val="32"/>
          <w:szCs w:val="32"/>
        </w:rPr>
        <w:t xml:space="preserve">0 PM - </w:t>
      </w:r>
      <w:r w:rsidR="00803AE6">
        <w:rPr>
          <w:rFonts w:ascii="Arial" w:hAnsi="Arial" w:cs="Arial"/>
          <w:color w:val="171717" w:themeColor="background2" w:themeShade="1A"/>
          <w:sz w:val="32"/>
          <w:szCs w:val="32"/>
        </w:rPr>
        <w:t>7</w:t>
      </w:r>
      <w:r w:rsidRPr="003C1396">
        <w:rPr>
          <w:rFonts w:ascii="Arial" w:hAnsi="Arial" w:cs="Arial"/>
          <w:color w:val="171717" w:themeColor="background2" w:themeShade="1A"/>
          <w:sz w:val="32"/>
          <w:szCs w:val="32"/>
        </w:rPr>
        <w:t>:00 PM:</w:t>
      </w:r>
      <w:r w:rsidR="007E7E3C">
        <w:rPr>
          <w:rFonts w:ascii="Arial" w:hAnsi="Arial" w:cs="Arial"/>
          <w:color w:val="171717" w:themeColor="background2" w:themeShade="1A"/>
          <w:sz w:val="32"/>
          <w:szCs w:val="32"/>
        </w:rPr>
        <w:t xml:space="preserve"> </w:t>
      </w:r>
      <w:r w:rsidRPr="003C1396">
        <w:rPr>
          <w:rFonts w:ascii="Arial" w:hAnsi="Arial" w:cs="Arial"/>
          <w:color w:val="171717" w:themeColor="background2" w:themeShade="1A"/>
          <w:sz w:val="32"/>
          <w:szCs w:val="32"/>
        </w:rPr>
        <w:t xml:space="preserve"> Free time for shopping (at own cost).</w:t>
      </w:r>
    </w:p>
    <w:p w14:paraId="024D8F1D" w14:textId="71355921" w:rsidR="003C1396" w:rsidRPr="003C1396" w:rsidRDefault="003C1396" w:rsidP="003C1396">
      <w:pPr>
        <w:spacing w:line="360" w:lineRule="auto"/>
        <w:rPr>
          <w:rFonts w:ascii="Arial" w:hAnsi="Arial" w:cs="Arial"/>
          <w:color w:val="171717" w:themeColor="background2" w:themeShade="1A"/>
          <w:sz w:val="32"/>
          <w:szCs w:val="32"/>
        </w:rPr>
      </w:pPr>
      <w:r w:rsidRPr="003C1396">
        <w:rPr>
          <w:rFonts w:ascii="Arial" w:hAnsi="Arial" w:cs="Arial"/>
          <w:color w:val="171717" w:themeColor="background2" w:themeShade="1A"/>
          <w:sz w:val="32"/>
          <w:szCs w:val="32"/>
        </w:rPr>
        <w:t xml:space="preserve">- </w:t>
      </w:r>
      <w:r w:rsidR="007E7E3C">
        <w:rPr>
          <w:rFonts w:ascii="Arial" w:hAnsi="Arial" w:cs="Arial"/>
          <w:color w:val="171717" w:themeColor="background2" w:themeShade="1A"/>
          <w:sz w:val="32"/>
          <w:szCs w:val="32"/>
        </w:rPr>
        <w:t xml:space="preserve"> </w:t>
      </w:r>
      <w:r w:rsidR="00015755">
        <w:rPr>
          <w:rFonts w:ascii="Arial" w:hAnsi="Arial" w:cs="Arial"/>
          <w:color w:val="171717" w:themeColor="background2" w:themeShade="1A"/>
          <w:sz w:val="32"/>
          <w:szCs w:val="32"/>
        </w:rPr>
        <w:t>7</w:t>
      </w:r>
      <w:r w:rsidRPr="003C1396">
        <w:rPr>
          <w:rFonts w:ascii="Arial" w:hAnsi="Arial" w:cs="Arial"/>
          <w:color w:val="171717" w:themeColor="background2" w:themeShade="1A"/>
          <w:sz w:val="32"/>
          <w:szCs w:val="32"/>
        </w:rPr>
        <w:t xml:space="preserve">:30 PM - </w:t>
      </w:r>
      <w:r w:rsidR="00015755">
        <w:rPr>
          <w:rFonts w:ascii="Arial" w:hAnsi="Arial" w:cs="Arial"/>
          <w:color w:val="171717" w:themeColor="background2" w:themeShade="1A"/>
          <w:sz w:val="32"/>
          <w:szCs w:val="32"/>
        </w:rPr>
        <w:t>8</w:t>
      </w:r>
      <w:r w:rsidRPr="003C1396">
        <w:rPr>
          <w:rFonts w:ascii="Arial" w:hAnsi="Arial" w:cs="Arial"/>
          <w:color w:val="171717" w:themeColor="background2" w:themeShade="1A"/>
          <w:sz w:val="32"/>
          <w:szCs w:val="32"/>
        </w:rPr>
        <w:t>:30 PM:</w:t>
      </w:r>
      <w:r w:rsidR="007E7E3C">
        <w:rPr>
          <w:rFonts w:ascii="Arial" w:hAnsi="Arial" w:cs="Arial"/>
          <w:color w:val="171717" w:themeColor="background2" w:themeShade="1A"/>
          <w:sz w:val="32"/>
          <w:szCs w:val="32"/>
        </w:rPr>
        <w:t xml:space="preserve"> </w:t>
      </w:r>
      <w:r w:rsidRPr="003C1396">
        <w:rPr>
          <w:rFonts w:ascii="Arial" w:hAnsi="Arial" w:cs="Arial"/>
          <w:color w:val="171717" w:themeColor="background2" w:themeShade="1A"/>
          <w:sz w:val="32"/>
          <w:szCs w:val="32"/>
        </w:rPr>
        <w:t xml:space="preserve"> Visit Charminar for sightseeing.</w:t>
      </w:r>
    </w:p>
    <w:p w14:paraId="5466EE8C" w14:textId="431AC2CB" w:rsidR="00333638" w:rsidRPr="003C1396" w:rsidRDefault="003C1396" w:rsidP="003C1396">
      <w:pPr>
        <w:spacing w:line="360" w:lineRule="auto"/>
        <w:rPr>
          <w:rFonts w:ascii="Arial" w:hAnsi="Arial" w:cs="Arial"/>
          <w:color w:val="171717" w:themeColor="background2" w:themeShade="1A"/>
          <w:sz w:val="32"/>
          <w:szCs w:val="32"/>
        </w:rPr>
      </w:pPr>
      <w:r w:rsidRPr="003C1396">
        <w:rPr>
          <w:rFonts w:ascii="Arial" w:hAnsi="Arial" w:cs="Arial"/>
          <w:color w:val="171717" w:themeColor="background2" w:themeShade="1A"/>
          <w:sz w:val="32"/>
          <w:szCs w:val="32"/>
        </w:rPr>
        <w:t xml:space="preserve">- </w:t>
      </w:r>
      <w:r w:rsidR="007E7E3C">
        <w:rPr>
          <w:rFonts w:ascii="Arial" w:hAnsi="Arial" w:cs="Arial"/>
          <w:color w:val="171717" w:themeColor="background2" w:themeShade="1A"/>
          <w:sz w:val="32"/>
          <w:szCs w:val="32"/>
        </w:rPr>
        <w:t xml:space="preserve"> </w:t>
      </w:r>
      <w:r w:rsidR="00015755">
        <w:rPr>
          <w:rFonts w:ascii="Arial" w:hAnsi="Arial" w:cs="Arial"/>
          <w:color w:val="171717" w:themeColor="background2" w:themeShade="1A"/>
          <w:sz w:val="32"/>
          <w:szCs w:val="32"/>
        </w:rPr>
        <w:t>9</w:t>
      </w:r>
      <w:r w:rsidRPr="003C1396">
        <w:rPr>
          <w:rFonts w:ascii="Arial" w:hAnsi="Arial" w:cs="Arial"/>
          <w:color w:val="171717" w:themeColor="background2" w:themeShade="1A"/>
          <w:sz w:val="32"/>
          <w:szCs w:val="32"/>
        </w:rPr>
        <w:t>:00 PM:</w:t>
      </w:r>
      <w:r w:rsidR="007E7E3C">
        <w:rPr>
          <w:rFonts w:ascii="Arial" w:hAnsi="Arial" w:cs="Arial"/>
          <w:color w:val="171717" w:themeColor="background2" w:themeShade="1A"/>
          <w:sz w:val="32"/>
          <w:szCs w:val="32"/>
        </w:rPr>
        <w:t xml:space="preserve"> </w:t>
      </w:r>
      <w:r w:rsidRPr="003C1396">
        <w:rPr>
          <w:rFonts w:ascii="Arial" w:hAnsi="Arial" w:cs="Arial"/>
          <w:color w:val="171717" w:themeColor="background2" w:themeShade="1A"/>
          <w:sz w:val="32"/>
          <w:szCs w:val="32"/>
        </w:rPr>
        <w:t xml:space="preserve"> Overnight stay at the hotel.</w:t>
      </w:r>
    </w:p>
    <w:p w14:paraId="515F86DC" w14:textId="77777777" w:rsidR="00050D3D" w:rsidRDefault="00050D3D" w:rsidP="00333638">
      <w:pPr>
        <w:spacing w:line="360" w:lineRule="auto"/>
        <w:rPr>
          <w:rFonts w:ascii="Arial" w:hAnsi="Arial" w:cs="Arial"/>
          <w:color w:val="C45911" w:themeColor="accent2" w:themeShade="BF"/>
          <w:sz w:val="32"/>
          <w:szCs w:val="32"/>
        </w:rPr>
      </w:pPr>
    </w:p>
    <w:p w14:paraId="2CCBA19D" w14:textId="77777777" w:rsidR="00050D3D" w:rsidRDefault="00050D3D" w:rsidP="00333638">
      <w:pPr>
        <w:spacing w:line="360" w:lineRule="auto"/>
        <w:rPr>
          <w:rFonts w:ascii="Arial" w:hAnsi="Arial" w:cs="Arial"/>
          <w:color w:val="C45911" w:themeColor="accent2" w:themeShade="BF"/>
          <w:sz w:val="32"/>
          <w:szCs w:val="32"/>
        </w:rPr>
      </w:pPr>
    </w:p>
    <w:p w14:paraId="7EFEE50F" w14:textId="77777777" w:rsidR="00050D3D" w:rsidRDefault="00050D3D" w:rsidP="00333638">
      <w:pPr>
        <w:spacing w:line="360" w:lineRule="auto"/>
        <w:rPr>
          <w:rFonts w:ascii="Arial" w:hAnsi="Arial" w:cs="Arial"/>
          <w:color w:val="C45911" w:themeColor="accent2" w:themeShade="BF"/>
          <w:sz w:val="32"/>
          <w:szCs w:val="32"/>
        </w:rPr>
      </w:pPr>
    </w:p>
    <w:p w14:paraId="74507BFF" w14:textId="77777777" w:rsidR="00050D3D" w:rsidRDefault="00050D3D" w:rsidP="00333638">
      <w:pPr>
        <w:spacing w:line="360" w:lineRule="auto"/>
        <w:rPr>
          <w:rFonts w:ascii="Arial" w:hAnsi="Arial" w:cs="Arial"/>
          <w:color w:val="C45911" w:themeColor="accent2" w:themeShade="BF"/>
          <w:sz w:val="32"/>
          <w:szCs w:val="32"/>
        </w:rPr>
      </w:pPr>
    </w:p>
    <w:p w14:paraId="18F9645F" w14:textId="77777777" w:rsidR="00050D3D" w:rsidRPr="00264F62" w:rsidRDefault="00050D3D" w:rsidP="00333638">
      <w:pPr>
        <w:spacing w:line="360" w:lineRule="auto"/>
        <w:rPr>
          <w:rFonts w:ascii="Arial" w:hAnsi="Arial" w:cs="Arial"/>
          <w:color w:val="C45911" w:themeColor="accent2" w:themeShade="BF"/>
          <w:sz w:val="32"/>
          <w:szCs w:val="32"/>
        </w:rPr>
      </w:pPr>
    </w:p>
    <w:p w14:paraId="0BDA5305" w14:textId="485E18ED" w:rsidR="00333638" w:rsidRPr="00264F62" w:rsidRDefault="00333638" w:rsidP="00264F62">
      <w:pPr>
        <w:pStyle w:val="ListParagraph"/>
        <w:numPr>
          <w:ilvl w:val="0"/>
          <w:numId w:val="6"/>
        </w:numPr>
        <w:spacing w:line="360" w:lineRule="auto"/>
        <w:rPr>
          <w:rFonts w:ascii="Arial" w:hAnsi="Arial" w:cs="Arial"/>
          <w:color w:val="C45911" w:themeColor="accent2" w:themeShade="BF"/>
          <w:sz w:val="32"/>
          <w:szCs w:val="32"/>
        </w:rPr>
      </w:pPr>
      <w:r w:rsidRPr="00264F62">
        <w:rPr>
          <w:rFonts w:ascii="Arial" w:hAnsi="Arial" w:cs="Arial"/>
          <w:color w:val="C45911" w:themeColor="accent2" w:themeShade="BF"/>
          <w:sz w:val="32"/>
          <w:szCs w:val="32"/>
        </w:rPr>
        <w:lastRenderedPageBreak/>
        <w:t>Day 06: Departure Day</w:t>
      </w:r>
    </w:p>
    <w:p w14:paraId="2A677618" w14:textId="77777777" w:rsidR="007E7E3C" w:rsidRPr="007E7E3C" w:rsidRDefault="007E7E3C" w:rsidP="007E7E3C">
      <w:pPr>
        <w:spacing w:line="360" w:lineRule="auto"/>
        <w:rPr>
          <w:rFonts w:ascii="Arial" w:hAnsi="Arial" w:cs="Arial"/>
          <w:sz w:val="32"/>
          <w:szCs w:val="32"/>
        </w:rPr>
      </w:pPr>
      <w:r w:rsidRPr="007E7E3C">
        <w:rPr>
          <w:rFonts w:ascii="Arial" w:hAnsi="Arial" w:cs="Arial"/>
          <w:color w:val="BF8F00" w:themeColor="accent4" w:themeShade="BF"/>
          <w:sz w:val="32"/>
          <w:szCs w:val="32"/>
        </w:rPr>
        <w:t>Morning</w:t>
      </w:r>
      <w:r w:rsidRPr="007E7E3C">
        <w:rPr>
          <w:rFonts w:ascii="Arial" w:hAnsi="Arial" w:cs="Arial"/>
          <w:sz w:val="32"/>
          <w:szCs w:val="32"/>
        </w:rPr>
        <w:t>:</w:t>
      </w:r>
    </w:p>
    <w:p w14:paraId="5E2A30DD" w14:textId="552555E2" w:rsidR="007E7E3C" w:rsidRPr="007E7E3C" w:rsidRDefault="007E7E3C" w:rsidP="007E7E3C">
      <w:pPr>
        <w:spacing w:line="360" w:lineRule="auto"/>
        <w:rPr>
          <w:rFonts w:ascii="Arial" w:hAnsi="Arial" w:cs="Arial"/>
          <w:sz w:val="32"/>
          <w:szCs w:val="32"/>
        </w:rPr>
      </w:pPr>
      <w:r w:rsidRPr="007E7E3C">
        <w:rPr>
          <w:rFonts w:ascii="Arial" w:hAnsi="Arial" w:cs="Arial"/>
          <w:sz w:val="32"/>
          <w:szCs w:val="32"/>
        </w:rPr>
        <w:t xml:space="preserve">- </w:t>
      </w:r>
      <w:r>
        <w:rPr>
          <w:rFonts w:ascii="Arial" w:hAnsi="Arial" w:cs="Arial"/>
          <w:sz w:val="32"/>
          <w:szCs w:val="32"/>
        </w:rPr>
        <w:t xml:space="preserve"> </w:t>
      </w:r>
      <w:r w:rsidRPr="007E7E3C">
        <w:rPr>
          <w:rFonts w:ascii="Arial" w:hAnsi="Arial" w:cs="Arial"/>
          <w:sz w:val="32"/>
          <w:szCs w:val="32"/>
        </w:rPr>
        <w:t>9:00 AM - 10:30 AM:</w:t>
      </w:r>
      <w:r>
        <w:rPr>
          <w:rFonts w:ascii="Arial" w:hAnsi="Arial" w:cs="Arial"/>
          <w:sz w:val="32"/>
          <w:szCs w:val="32"/>
        </w:rPr>
        <w:t xml:space="preserve"> </w:t>
      </w:r>
      <w:r w:rsidRPr="007E7E3C">
        <w:rPr>
          <w:rFonts w:ascii="Arial" w:hAnsi="Arial" w:cs="Arial"/>
          <w:sz w:val="32"/>
          <w:szCs w:val="32"/>
        </w:rPr>
        <w:t xml:space="preserve"> After breakfast, visit the local market.</w:t>
      </w:r>
    </w:p>
    <w:p w14:paraId="13A16654" w14:textId="0D7FC132" w:rsidR="007E7E3C" w:rsidRPr="007E7E3C" w:rsidRDefault="007E7E3C" w:rsidP="007E7E3C">
      <w:pPr>
        <w:spacing w:line="360" w:lineRule="auto"/>
        <w:rPr>
          <w:rFonts w:ascii="Arial" w:hAnsi="Arial" w:cs="Arial"/>
          <w:sz w:val="32"/>
          <w:szCs w:val="32"/>
        </w:rPr>
      </w:pPr>
      <w:r w:rsidRPr="007E7E3C">
        <w:rPr>
          <w:rFonts w:ascii="Arial" w:hAnsi="Arial" w:cs="Arial"/>
          <w:sz w:val="32"/>
          <w:szCs w:val="32"/>
        </w:rPr>
        <w:t xml:space="preserve">- </w:t>
      </w:r>
      <w:r>
        <w:rPr>
          <w:rFonts w:ascii="Arial" w:hAnsi="Arial" w:cs="Arial"/>
          <w:sz w:val="32"/>
          <w:szCs w:val="32"/>
        </w:rPr>
        <w:t xml:space="preserve"> </w:t>
      </w:r>
      <w:r w:rsidRPr="007E7E3C">
        <w:rPr>
          <w:rFonts w:ascii="Arial" w:hAnsi="Arial" w:cs="Arial"/>
          <w:sz w:val="32"/>
          <w:szCs w:val="32"/>
        </w:rPr>
        <w:t>10:30 AM - 12:00 PM:</w:t>
      </w:r>
      <w:r>
        <w:rPr>
          <w:rFonts w:ascii="Arial" w:hAnsi="Arial" w:cs="Arial"/>
          <w:sz w:val="32"/>
          <w:szCs w:val="32"/>
        </w:rPr>
        <w:t xml:space="preserve"> </w:t>
      </w:r>
      <w:r w:rsidRPr="007E7E3C">
        <w:rPr>
          <w:rFonts w:ascii="Arial" w:hAnsi="Arial" w:cs="Arial"/>
          <w:sz w:val="32"/>
          <w:szCs w:val="32"/>
        </w:rPr>
        <w:t xml:space="preserve"> Purchase souvenirs for loved ones.</w:t>
      </w:r>
    </w:p>
    <w:p w14:paraId="31DF6867" w14:textId="77777777" w:rsidR="007E7E3C" w:rsidRPr="007E7E3C" w:rsidRDefault="007E7E3C" w:rsidP="007E7E3C">
      <w:pPr>
        <w:spacing w:line="360" w:lineRule="auto"/>
        <w:rPr>
          <w:rFonts w:ascii="Arial" w:hAnsi="Arial" w:cs="Arial"/>
          <w:sz w:val="32"/>
          <w:szCs w:val="32"/>
        </w:rPr>
      </w:pPr>
    </w:p>
    <w:p w14:paraId="62B5009F" w14:textId="77777777" w:rsidR="007E7E3C" w:rsidRPr="007E7E3C" w:rsidRDefault="007E7E3C" w:rsidP="007E7E3C">
      <w:pPr>
        <w:spacing w:line="360" w:lineRule="auto"/>
        <w:rPr>
          <w:rFonts w:ascii="Arial" w:hAnsi="Arial" w:cs="Arial"/>
          <w:sz w:val="32"/>
          <w:szCs w:val="32"/>
        </w:rPr>
      </w:pPr>
      <w:r w:rsidRPr="007E7E3C">
        <w:rPr>
          <w:rFonts w:ascii="Arial" w:hAnsi="Arial" w:cs="Arial"/>
          <w:color w:val="BF8F00" w:themeColor="accent4" w:themeShade="BF"/>
          <w:sz w:val="32"/>
          <w:szCs w:val="32"/>
        </w:rPr>
        <w:t>Afternoon</w:t>
      </w:r>
      <w:r w:rsidRPr="007E7E3C">
        <w:rPr>
          <w:rFonts w:ascii="Arial" w:hAnsi="Arial" w:cs="Arial"/>
          <w:sz w:val="32"/>
          <w:szCs w:val="32"/>
        </w:rPr>
        <w:t>:</w:t>
      </w:r>
    </w:p>
    <w:p w14:paraId="54E5BF5C" w14:textId="7DD8FF4E" w:rsidR="007E7E3C" w:rsidRPr="007E7E3C" w:rsidRDefault="007E7E3C" w:rsidP="007E7E3C">
      <w:pPr>
        <w:spacing w:line="360" w:lineRule="auto"/>
        <w:rPr>
          <w:rFonts w:ascii="Arial" w:hAnsi="Arial" w:cs="Arial"/>
          <w:sz w:val="32"/>
          <w:szCs w:val="32"/>
        </w:rPr>
      </w:pPr>
      <w:r w:rsidRPr="007E7E3C">
        <w:rPr>
          <w:rFonts w:ascii="Arial" w:hAnsi="Arial" w:cs="Arial"/>
          <w:sz w:val="32"/>
          <w:szCs w:val="32"/>
        </w:rPr>
        <w:t xml:space="preserve">- </w:t>
      </w:r>
      <w:r>
        <w:rPr>
          <w:rFonts w:ascii="Arial" w:hAnsi="Arial" w:cs="Arial"/>
          <w:sz w:val="32"/>
          <w:szCs w:val="32"/>
        </w:rPr>
        <w:t xml:space="preserve"> </w:t>
      </w:r>
      <w:r w:rsidRPr="007E7E3C">
        <w:rPr>
          <w:rFonts w:ascii="Arial" w:hAnsi="Arial" w:cs="Arial"/>
          <w:sz w:val="32"/>
          <w:szCs w:val="32"/>
        </w:rPr>
        <w:t>12:30 PM - 1:30 PM:</w:t>
      </w:r>
      <w:r>
        <w:rPr>
          <w:rFonts w:ascii="Arial" w:hAnsi="Arial" w:cs="Arial"/>
          <w:sz w:val="32"/>
          <w:szCs w:val="32"/>
        </w:rPr>
        <w:t xml:space="preserve"> </w:t>
      </w:r>
      <w:r w:rsidRPr="007E7E3C">
        <w:rPr>
          <w:rFonts w:ascii="Arial" w:hAnsi="Arial" w:cs="Arial"/>
          <w:sz w:val="32"/>
          <w:szCs w:val="32"/>
        </w:rPr>
        <w:t xml:space="preserve"> Enjoy lunch at a local restaurant.</w:t>
      </w:r>
    </w:p>
    <w:p w14:paraId="0CEAFFF8" w14:textId="77777777" w:rsidR="007E7E3C" w:rsidRPr="007E7E3C" w:rsidRDefault="007E7E3C" w:rsidP="007E7E3C">
      <w:pPr>
        <w:spacing w:line="360" w:lineRule="auto"/>
        <w:rPr>
          <w:rFonts w:ascii="Arial" w:hAnsi="Arial" w:cs="Arial"/>
          <w:sz w:val="32"/>
          <w:szCs w:val="32"/>
        </w:rPr>
      </w:pPr>
    </w:p>
    <w:p w14:paraId="2E6A94E0" w14:textId="77777777" w:rsidR="007E7E3C" w:rsidRPr="007E7E3C" w:rsidRDefault="007E7E3C" w:rsidP="007E7E3C">
      <w:pPr>
        <w:spacing w:line="360" w:lineRule="auto"/>
        <w:rPr>
          <w:rFonts w:ascii="Arial" w:hAnsi="Arial" w:cs="Arial"/>
          <w:color w:val="BF8F00" w:themeColor="accent4" w:themeShade="BF"/>
          <w:sz w:val="32"/>
          <w:szCs w:val="32"/>
        </w:rPr>
      </w:pPr>
      <w:r w:rsidRPr="007E7E3C">
        <w:rPr>
          <w:rFonts w:ascii="Arial" w:hAnsi="Arial" w:cs="Arial"/>
          <w:color w:val="BF8F00" w:themeColor="accent4" w:themeShade="BF"/>
          <w:sz w:val="32"/>
          <w:szCs w:val="32"/>
        </w:rPr>
        <w:t>Departure:</w:t>
      </w:r>
    </w:p>
    <w:p w14:paraId="49DE2FAA" w14:textId="78425669" w:rsidR="007E7E3C" w:rsidRPr="007E7E3C" w:rsidRDefault="007E7E3C" w:rsidP="007E7E3C">
      <w:pPr>
        <w:spacing w:line="360" w:lineRule="auto"/>
        <w:rPr>
          <w:rFonts w:ascii="Arial" w:hAnsi="Arial" w:cs="Arial"/>
          <w:sz w:val="32"/>
          <w:szCs w:val="32"/>
        </w:rPr>
      </w:pPr>
      <w:r w:rsidRPr="007E7E3C">
        <w:rPr>
          <w:rFonts w:ascii="Arial" w:hAnsi="Arial" w:cs="Arial"/>
          <w:sz w:val="32"/>
          <w:szCs w:val="32"/>
        </w:rPr>
        <w:t xml:space="preserve">- </w:t>
      </w:r>
      <w:r>
        <w:rPr>
          <w:rFonts w:ascii="Arial" w:hAnsi="Arial" w:cs="Arial"/>
          <w:sz w:val="32"/>
          <w:szCs w:val="32"/>
        </w:rPr>
        <w:t xml:space="preserve"> </w:t>
      </w:r>
      <w:r w:rsidRPr="007E7E3C">
        <w:rPr>
          <w:rFonts w:ascii="Arial" w:hAnsi="Arial" w:cs="Arial"/>
          <w:sz w:val="32"/>
          <w:szCs w:val="32"/>
        </w:rPr>
        <w:t>2:30 PM:</w:t>
      </w:r>
      <w:r>
        <w:rPr>
          <w:rFonts w:ascii="Arial" w:hAnsi="Arial" w:cs="Arial"/>
          <w:sz w:val="32"/>
          <w:szCs w:val="32"/>
        </w:rPr>
        <w:t xml:space="preserve"> </w:t>
      </w:r>
      <w:r w:rsidRPr="007E7E3C">
        <w:rPr>
          <w:rFonts w:ascii="Arial" w:hAnsi="Arial" w:cs="Arial"/>
          <w:sz w:val="32"/>
          <w:szCs w:val="32"/>
        </w:rPr>
        <w:t xml:space="preserve"> Depart towards Hyderabad Railway Station.</w:t>
      </w:r>
    </w:p>
    <w:p w14:paraId="51AF9858" w14:textId="732137D1" w:rsidR="00333638" w:rsidRPr="007918C7" w:rsidRDefault="007E7E3C" w:rsidP="007E7E3C">
      <w:pPr>
        <w:spacing w:line="360" w:lineRule="auto"/>
        <w:rPr>
          <w:rFonts w:ascii="Arial" w:hAnsi="Arial" w:cs="Arial"/>
          <w:sz w:val="32"/>
          <w:szCs w:val="32"/>
        </w:rPr>
      </w:pPr>
      <w:r w:rsidRPr="007E7E3C">
        <w:rPr>
          <w:rFonts w:ascii="Arial" w:hAnsi="Arial" w:cs="Arial"/>
          <w:sz w:val="32"/>
          <w:szCs w:val="32"/>
        </w:rPr>
        <w:t xml:space="preserve">- </w:t>
      </w:r>
      <w:r>
        <w:rPr>
          <w:rFonts w:ascii="Arial" w:hAnsi="Arial" w:cs="Arial"/>
          <w:sz w:val="32"/>
          <w:szCs w:val="32"/>
        </w:rPr>
        <w:t xml:space="preserve"> </w:t>
      </w:r>
      <w:r w:rsidRPr="007E7E3C">
        <w:rPr>
          <w:rFonts w:ascii="Arial" w:hAnsi="Arial" w:cs="Arial"/>
          <w:sz w:val="32"/>
          <w:szCs w:val="32"/>
        </w:rPr>
        <w:t>3:30 PM:</w:t>
      </w:r>
      <w:r>
        <w:rPr>
          <w:rFonts w:ascii="Arial" w:hAnsi="Arial" w:cs="Arial"/>
          <w:sz w:val="32"/>
          <w:szCs w:val="32"/>
        </w:rPr>
        <w:t xml:space="preserve"> </w:t>
      </w:r>
      <w:r w:rsidRPr="007E7E3C">
        <w:rPr>
          <w:rFonts w:ascii="Arial" w:hAnsi="Arial" w:cs="Arial"/>
          <w:sz w:val="32"/>
          <w:szCs w:val="32"/>
        </w:rPr>
        <w:t xml:space="preserve"> Catch Train no.12702 </w:t>
      </w:r>
      <w:proofErr w:type="spellStart"/>
      <w:r w:rsidRPr="007E7E3C">
        <w:rPr>
          <w:rFonts w:ascii="Arial" w:hAnsi="Arial" w:cs="Arial"/>
          <w:sz w:val="32"/>
          <w:szCs w:val="32"/>
        </w:rPr>
        <w:t>Hussainsagar</w:t>
      </w:r>
      <w:proofErr w:type="spellEnd"/>
      <w:r w:rsidRPr="007E7E3C">
        <w:rPr>
          <w:rFonts w:ascii="Arial" w:hAnsi="Arial" w:cs="Arial"/>
          <w:sz w:val="32"/>
          <w:szCs w:val="32"/>
        </w:rPr>
        <w:t xml:space="preserve"> Exp for the journey.</w:t>
      </w:r>
    </w:p>
    <w:p w14:paraId="33B101CA" w14:textId="77777777" w:rsidR="00E03D56" w:rsidRPr="007918C7" w:rsidRDefault="00E03D56" w:rsidP="00E03D56">
      <w:pPr>
        <w:spacing w:line="360" w:lineRule="auto"/>
        <w:rPr>
          <w:rFonts w:ascii="Arial" w:hAnsi="Arial" w:cs="Arial"/>
          <w:sz w:val="32"/>
          <w:szCs w:val="32"/>
        </w:rPr>
      </w:pPr>
    </w:p>
    <w:p w14:paraId="5ED79901" w14:textId="77777777" w:rsidR="00E03D56" w:rsidRPr="007918C7" w:rsidRDefault="00E03D56" w:rsidP="00E03D56">
      <w:pPr>
        <w:spacing w:line="360" w:lineRule="auto"/>
        <w:rPr>
          <w:rFonts w:ascii="Arial" w:hAnsi="Arial" w:cs="Arial"/>
          <w:sz w:val="32"/>
          <w:szCs w:val="32"/>
        </w:rPr>
      </w:pPr>
    </w:p>
    <w:p w14:paraId="7CAA32F6" w14:textId="77777777" w:rsidR="00050D3D" w:rsidRDefault="00664ADA" w:rsidP="00E03D56">
      <w:pPr>
        <w:spacing w:line="360" w:lineRule="auto"/>
        <w:rPr>
          <w:rFonts w:ascii="Arial" w:hAnsi="Arial" w:cs="Arial"/>
          <w:color w:val="5B9BD5" w:themeColor="accent5"/>
          <w:sz w:val="32"/>
          <w:szCs w:val="32"/>
        </w:rPr>
      </w:pPr>
      <w:r w:rsidRPr="007918C7">
        <w:rPr>
          <w:rFonts w:ascii="Arial" w:hAnsi="Arial" w:cs="Arial"/>
          <w:color w:val="5B9BD5" w:themeColor="accent5"/>
          <w:sz w:val="32"/>
          <w:szCs w:val="32"/>
        </w:rPr>
        <w:t>Tour Conclude</w:t>
      </w:r>
      <w:r w:rsidR="00050D3D">
        <w:rPr>
          <w:rFonts w:ascii="Arial" w:hAnsi="Arial" w:cs="Arial"/>
          <w:color w:val="5B9BD5" w:themeColor="accent5"/>
          <w:sz w:val="32"/>
          <w:szCs w:val="32"/>
        </w:rPr>
        <w:t>s:</w:t>
      </w:r>
    </w:p>
    <w:p w14:paraId="28C8B6C8" w14:textId="644D184D" w:rsidR="00E03D56" w:rsidRPr="007918C7" w:rsidRDefault="00664ADA" w:rsidP="00E03D56">
      <w:pPr>
        <w:spacing w:line="360" w:lineRule="auto"/>
        <w:rPr>
          <w:rFonts w:ascii="Arial" w:hAnsi="Arial" w:cs="Arial"/>
          <w:sz w:val="32"/>
          <w:szCs w:val="32"/>
        </w:rPr>
      </w:pPr>
      <w:r w:rsidRPr="007918C7">
        <w:rPr>
          <w:rFonts w:ascii="Arial" w:hAnsi="Arial" w:cs="Arial"/>
          <w:sz w:val="32"/>
          <w:szCs w:val="32"/>
        </w:rPr>
        <w:t>Total Tour cost: 14000/- per person on Twin sharing basis.</w:t>
      </w:r>
    </w:p>
    <w:p w14:paraId="51A41742" w14:textId="77777777" w:rsidR="00E03D56" w:rsidRPr="007918C7" w:rsidRDefault="00E03D56" w:rsidP="00AC2DCF">
      <w:pPr>
        <w:rPr>
          <w:rFonts w:ascii="Arial" w:hAnsi="Arial" w:cs="Arial"/>
          <w:color w:val="1F3864" w:themeColor="accent1" w:themeShade="80"/>
          <w:sz w:val="36"/>
          <w:szCs w:val="36"/>
        </w:rPr>
      </w:pPr>
    </w:p>
    <w:p w14:paraId="3D5D4541" w14:textId="77777777" w:rsidR="00AB0653" w:rsidRDefault="00AB0653" w:rsidP="00AC2DCF">
      <w:pPr>
        <w:rPr>
          <w:rFonts w:ascii="Arial" w:hAnsi="Arial" w:cs="Arial"/>
          <w:color w:val="1F3864" w:themeColor="accent1" w:themeShade="80"/>
          <w:sz w:val="36"/>
          <w:szCs w:val="36"/>
        </w:rPr>
      </w:pPr>
    </w:p>
    <w:p w14:paraId="04FF3EF5" w14:textId="77777777" w:rsidR="00105CF0" w:rsidRDefault="00105CF0" w:rsidP="00AC2DCF">
      <w:pPr>
        <w:rPr>
          <w:rFonts w:ascii="Arial" w:hAnsi="Arial" w:cs="Arial"/>
          <w:color w:val="1F3864" w:themeColor="accent1" w:themeShade="80"/>
          <w:sz w:val="36"/>
          <w:szCs w:val="36"/>
        </w:rPr>
      </w:pPr>
    </w:p>
    <w:p w14:paraId="7C658A13" w14:textId="77777777" w:rsidR="007E7E3C" w:rsidRDefault="007E7E3C" w:rsidP="00AC2DCF">
      <w:pPr>
        <w:rPr>
          <w:rFonts w:ascii="Arial" w:hAnsi="Arial" w:cs="Arial"/>
          <w:color w:val="1F3864" w:themeColor="accent1" w:themeShade="80"/>
          <w:sz w:val="36"/>
          <w:szCs w:val="36"/>
        </w:rPr>
      </w:pPr>
    </w:p>
    <w:p w14:paraId="62D4EA48" w14:textId="77777777" w:rsidR="007E7E3C" w:rsidRPr="007918C7" w:rsidRDefault="007E7E3C" w:rsidP="00AC2DCF">
      <w:pPr>
        <w:rPr>
          <w:rFonts w:ascii="Arial" w:hAnsi="Arial" w:cs="Arial"/>
          <w:color w:val="1F3864" w:themeColor="accent1" w:themeShade="80"/>
          <w:sz w:val="36"/>
          <w:szCs w:val="36"/>
        </w:rPr>
      </w:pPr>
    </w:p>
    <w:p w14:paraId="36E4B2C3" w14:textId="77777777" w:rsidR="000C66C3" w:rsidRPr="007918C7" w:rsidRDefault="000C66C3" w:rsidP="00AC2DCF">
      <w:pPr>
        <w:rPr>
          <w:rFonts w:ascii="Arial" w:hAnsi="Arial" w:cs="Arial"/>
          <w:color w:val="1F3864" w:themeColor="accent1" w:themeShade="80"/>
          <w:sz w:val="36"/>
          <w:szCs w:val="36"/>
        </w:rPr>
      </w:pPr>
    </w:p>
    <w:p w14:paraId="5F55E15B" w14:textId="40640829" w:rsidR="000C66C3" w:rsidRPr="007918C7" w:rsidRDefault="000C66C3" w:rsidP="000C66C3">
      <w:pPr>
        <w:pStyle w:val="ListParagraph"/>
        <w:numPr>
          <w:ilvl w:val="0"/>
          <w:numId w:val="2"/>
        </w:numPr>
        <w:rPr>
          <w:rFonts w:ascii="Arial" w:hAnsi="Arial" w:cs="Arial"/>
          <w:color w:val="0070C0"/>
          <w:sz w:val="36"/>
          <w:szCs w:val="36"/>
        </w:rPr>
      </w:pPr>
      <w:r w:rsidRPr="007918C7">
        <w:rPr>
          <w:rFonts w:ascii="Arial" w:hAnsi="Arial" w:cs="Arial"/>
          <w:color w:val="0070C0"/>
          <w:sz w:val="36"/>
          <w:szCs w:val="36"/>
        </w:rPr>
        <w:t>Inclusion:-</w:t>
      </w:r>
    </w:p>
    <w:p w14:paraId="03E07CC3" w14:textId="77777777" w:rsidR="000C66C3" w:rsidRPr="007918C7" w:rsidRDefault="000C66C3" w:rsidP="00AC2DCF">
      <w:pPr>
        <w:rPr>
          <w:rFonts w:ascii="Arial" w:hAnsi="Arial" w:cs="Arial"/>
          <w:sz w:val="28"/>
          <w:szCs w:val="28"/>
        </w:rPr>
      </w:pPr>
      <w:r w:rsidRPr="007918C7">
        <w:rPr>
          <w:rFonts w:ascii="Arial" w:hAnsi="Arial" w:cs="Arial"/>
          <w:sz w:val="28"/>
          <w:szCs w:val="28"/>
        </w:rPr>
        <w:t>1. Twin sharing rooms.</w:t>
      </w:r>
    </w:p>
    <w:p w14:paraId="7D628A82" w14:textId="77777777" w:rsidR="000C66C3" w:rsidRPr="007918C7" w:rsidRDefault="000C66C3" w:rsidP="00AC2DCF">
      <w:pPr>
        <w:rPr>
          <w:rFonts w:ascii="Arial" w:hAnsi="Arial" w:cs="Arial"/>
          <w:sz w:val="28"/>
          <w:szCs w:val="28"/>
        </w:rPr>
      </w:pPr>
      <w:r w:rsidRPr="007918C7">
        <w:rPr>
          <w:rFonts w:ascii="Arial" w:hAnsi="Arial" w:cs="Arial"/>
          <w:sz w:val="28"/>
          <w:szCs w:val="28"/>
        </w:rPr>
        <w:t xml:space="preserve"> 2. All meals (Separate Kitchen ) &amp; Mineral water. </w:t>
      </w:r>
    </w:p>
    <w:p w14:paraId="7E75E4E1" w14:textId="77777777" w:rsidR="000C66C3" w:rsidRPr="007918C7" w:rsidRDefault="000C66C3" w:rsidP="00AC2DCF">
      <w:pPr>
        <w:rPr>
          <w:rFonts w:ascii="Arial" w:hAnsi="Arial" w:cs="Arial"/>
          <w:sz w:val="28"/>
          <w:szCs w:val="28"/>
        </w:rPr>
      </w:pPr>
      <w:r w:rsidRPr="007918C7">
        <w:rPr>
          <w:rFonts w:ascii="Arial" w:hAnsi="Arial" w:cs="Arial"/>
          <w:sz w:val="28"/>
          <w:szCs w:val="28"/>
        </w:rPr>
        <w:t xml:space="preserve">3. Refreshments and food packets during tour. </w:t>
      </w:r>
    </w:p>
    <w:p w14:paraId="582C45D5" w14:textId="77777777" w:rsidR="000C66C3" w:rsidRPr="007918C7" w:rsidRDefault="000C66C3" w:rsidP="00AC2DCF">
      <w:pPr>
        <w:rPr>
          <w:rFonts w:ascii="Arial" w:hAnsi="Arial" w:cs="Arial"/>
          <w:sz w:val="28"/>
          <w:szCs w:val="28"/>
        </w:rPr>
      </w:pPr>
      <w:r w:rsidRPr="007918C7">
        <w:rPr>
          <w:rFonts w:ascii="Arial" w:hAnsi="Arial" w:cs="Arial"/>
          <w:sz w:val="28"/>
          <w:szCs w:val="28"/>
        </w:rPr>
        <w:t>4. Private AC bus (2x2) throughout the Journey.</w:t>
      </w:r>
    </w:p>
    <w:p w14:paraId="086EA44C" w14:textId="77777777" w:rsidR="000C66C3" w:rsidRPr="007918C7" w:rsidRDefault="000C66C3" w:rsidP="00AC2DCF">
      <w:pPr>
        <w:rPr>
          <w:rFonts w:ascii="Arial" w:hAnsi="Arial" w:cs="Arial"/>
          <w:sz w:val="28"/>
          <w:szCs w:val="28"/>
        </w:rPr>
      </w:pPr>
      <w:r w:rsidRPr="007918C7">
        <w:rPr>
          <w:rFonts w:ascii="Arial" w:hAnsi="Arial" w:cs="Arial"/>
          <w:sz w:val="28"/>
          <w:szCs w:val="28"/>
        </w:rPr>
        <w:t xml:space="preserve"> 5. Games and enjoyment.</w:t>
      </w:r>
    </w:p>
    <w:p w14:paraId="322FC584" w14:textId="63D7F3D8" w:rsidR="000C66C3" w:rsidRPr="007918C7" w:rsidRDefault="000C66C3" w:rsidP="00AC2DCF">
      <w:pPr>
        <w:rPr>
          <w:rFonts w:ascii="Arial" w:hAnsi="Arial" w:cs="Arial"/>
          <w:sz w:val="28"/>
          <w:szCs w:val="28"/>
        </w:rPr>
      </w:pPr>
      <w:r w:rsidRPr="007918C7">
        <w:rPr>
          <w:rFonts w:ascii="Arial" w:hAnsi="Arial" w:cs="Arial"/>
          <w:sz w:val="28"/>
          <w:szCs w:val="28"/>
        </w:rPr>
        <w:t xml:space="preserve"> 6. Entry tickets at all places. (Ramoji, Parks, etc) </w:t>
      </w:r>
    </w:p>
    <w:p w14:paraId="28AC6D1A" w14:textId="64F6A806" w:rsidR="000C66C3" w:rsidRPr="007918C7" w:rsidRDefault="00572972" w:rsidP="000C66C3">
      <w:pPr>
        <w:pStyle w:val="ListParagraph"/>
        <w:numPr>
          <w:ilvl w:val="0"/>
          <w:numId w:val="1"/>
        </w:numPr>
        <w:rPr>
          <w:rFonts w:ascii="Arial" w:hAnsi="Arial" w:cs="Arial"/>
          <w:color w:val="0070C0"/>
          <w:sz w:val="36"/>
          <w:szCs w:val="36"/>
        </w:rPr>
      </w:pPr>
      <w:r w:rsidRPr="007918C7">
        <w:rPr>
          <w:rFonts w:ascii="Arial" w:hAnsi="Arial" w:cs="Arial"/>
          <w:color w:val="0070C0"/>
          <w:sz w:val="36"/>
          <w:szCs w:val="36"/>
        </w:rPr>
        <w:t>Exclusion:</w:t>
      </w:r>
    </w:p>
    <w:p w14:paraId="737CD752" w14:textId="38F84CF0" w:rsidR="000C66C3" w:rsidRPr="007918C7" w:rsidRDefault="000C66C3" w:rsidP="00AC2DCF">
      <w:pPr>
        <w:rPr>
          <w:rFonts w:ascii="Arial" w:hAnsi="Arial" w:cs="Arial"/>
          <w:sz w:val="28"/>
          <w:szCs w:val="28"/>
        </w:rPr>
      </w:pPr>
      <w:r w:rsidRPr="007918C7">
        <w:rPr>
          <w:rFonts w:ascii="Arial" w:hAnsi="Arial" w:cs="Arial"/>
          <w:sz w:val="28"/>
          <w:szCs w:val="28"/>
        </w:rPr>
        <w:t xml:space="preserve"> 1. Any personal Expense.</w:t>
      </w:r>
    </w:p>
    <w:p w14:paraId="76232891" w14:textId="77777777" w:rsidR="000C66C3" w:rsidRPr="007918C7" w:rsidRDefault="000C66C3" w:rsidP="00AC2DCF">
      <w:pPr>
        <w:rPr>
          <w:rFonts w:ascii="Arial" w:hAnsi="Arial" w:cs="Arial"/>
          <w:sz w:val="28"/>
          <w:szCs w:val="28"/>
        </w:rPr>
      </w:pPr>
      <w:r w:rsidRPr="007918C7">
        <w:rPr>
          <w:rFonts w:ascii="Arial" w:hAnsi="Arial" w:cs="Arial"/>
          <w:sz w:val="28"/>
          <w:szCs w:val="28"/>
        </w:rPr>
        <w:t xml:space="preserve"> 2. Anything not mentioned above. </w:t>
      </w:r>
    </w:p>
    <w:p w14:paraId="2C87A3B1" w14:textId="24CDB99B" w:rsidR="000C66C3" w:rsidRPr="007918C7" w:rsidRDefault="000C66C3" w:rsidP="00AC2DCF">
      <w:pPr>
        <w:rPr>
          <w:rFonts w:ascii="Arial" w:hAnsi="Arial" w:cs="Arial"/>
        </w:rPr>
      </w:pPr>
      <w:r w:rsidRPr="007918C7">
        <w:rPr>
          <w:rFonts w:ascii="Arial" w:hAnsi="Arial" w:cs="Arial"/>
          <w:sz w:val="28"/>
          <w:szCs w:val="28"/>
        </w:rPr>
        <w:t>3. To and FRO train tickets</w:t>
      </w:r>
    </w:p>
    <w:p w14:paraId="4C46F85D" w14:textId="77777777" w:rsidR="008A4BCF" w:rsidRPr="007918C7" w:rsidRDefault="008A4BCF" w:rsidP="00AC2DCF">
      <w:pPr>
        <w:rPr>
          <w:rFonts w:ascii="Arial" w:hAnsi="Arial" w:cs="Arial"/>
          <w:sz w:val="28"/>
          <w:szCs w:val="28"/>
          <w:lang w:val="en-US"/>
        </w:rPr>
      </w:pPr>
    </w:p>
    <w:p w14:paraId="3E24CD32" w14:textId="77777777" w:rsidR="008A4BCF" w:rsidRPr="007918C7" w:rsidRDefault="008A4BCF" w:rsidP="00AC2DCF">
      <w:pPr>
        <w:rPr>
          <w:rFonts w:ascii="Arial" w:hAnsi="Arial" w:cs="Arial"/>
          <w:sz w:val="28"/>
          <w:szCs w:val="28"/>
          <w:lang w:val="en-US"/>
        </w:rPr>
      </w:pPr>
    </w:p>
    <w:p w14:paraId="2D79F18C" w14:textId="77777777" w:rsidR="008A4BCF" w:rsidRPr="007918C7" w:rsidRDefault="008A4BCF" w:rsidP="00AC2DCF">
      <w:pPr>
        <w:rPr>
          <w:rFonts w:ascii="Arial" w:hAnsi="Arial" w:cs="Arial"/>
          <w:sz w:val="28"/>
          <w:szCs w:val="28"/>
          <w:lang w:val="en-US"/>
        </w:rPr>
      </w:pPr>
    </w:p>
    <w:p w14:paraId="75EE4F78" w14:textId="77777777" w:rsidR="008A4BCF" w:rsidRPr="007918C7" w:rsidRDefault="008A4BCF" w:rsidP="00AC2DCF">
      <w:pPr>
        <w:rPr>
          <w:rFonts w:ascii="Arial" w:hAnsi="Arial" w:cs="Arial"/>
          <w:sz w:val="28"/>
          <w:szCs w:val="28"/>
          <w:lang w:val="en-US"/>
        </w:rPr>
      </w:pPr>
    </w:p>
    <w:p w14:paraId="0D21AE6A" w14:textId="77777777" w:rsidR="00E03D56" w:rsidRPr="007918C7" w:rsidRDefault="00E03D56" w:rsidP="00AC2DCF">
      <w:pPr>
        <w:rPr>
          <w:rFonts w:ascii="Arial" w:hAnsi="Arial" w:cs="Arial"/>
          <w:sz w:val="28"/>
          <w:szCs w:val="28"/>
          <w:lang w:val="en-US"/>
        </w:rPr>
      </w:pPr>
    </w:p>
    <w:p w14:paraId="32B9C74A" w14:textId="77777777" w:rsidR="00E03D56" w:rsidRDefault="00E03D56" w:rsidP="00AC2DCF">
      <w:pPr>
        <w:rPr>
          <w:rFonts w:ascii="Arial" w:hAnsi="Arial" w:cs="Arial"/>
          <w:sz w:val="28"/>
          <w:szCs w:val="28"/>
          <w:lang w:val="en-US"/>
        </w:rPr>
      </w:pPr>
    </w:p>
    <w:p w14:paraId="73A1996E" w14:textId="77777777" w:rsidR="00872FE4" w:rsidRDefault="00872FE4" w:rsidP="00AC2DCF">
      <w:pPr>
        <w:rPr>
          <w:rFonts w:ascii="Arial" w:hAnsi="Arial" w:cs="Arial"/>
          <w:sz w:val="28"/>
          <w:szCs w:val="28"/>
          <w:lang w:val="en-US"/>
        </w:rPr>
      </w:pPr>
    </w:p>
    <w:p w14:paraId="1488A41D" w14:textId="77777777" w:rsidR="00872FE4" w:rsidRDefault="00872FE4" w:rsidP="00AC2DCF">
      <w:pPr>
        <w:rPr>
          <w:rFonts w:ascii="Arial" w:hAnsi="Arial" w:cs="Arial"/>
          <w:sz w:val="28"/>
          <w:szCs w:val="28"/>
          <w:lang w:val="en-US"/>
        </w:rPr>
      </w:pPr>
    </w:p>
    <w:p w14:paraId="51B69942" w14:textId="77777777" w:rsidR="003C3B77" w:rsidRDefault="003C3B77" w:rsidP="00AC2DCF">
      <w:pPr>
        <w:rPr>
          <w:rFonts w:ascii="Arial" w:hAnsi="Arial" w:cs="Arial"/>
          <w:sz w:val="28"/>
          <w:szCs w:val="28"/>
          <w:lang w:val="en-US"/>
        </w:rPr>
      </w:pPr>
    </w:p>
    <w:p w14:paraId="731D3315" w14:textId="77777777" w:rsidR="003C3B77" w:rsidRDefault="003C3B77" w:rsidP="00AC2DCF">
      <w:pPr>
        <w:rPr>
          <w:rFonts w:ascii="Arial" w:hAnsi="Arial" w:cs="Arial"/>
          <w:sz w:val="28"/>
          <w:szCs w:val="28"/>
          <w:lang w:val="en-US"/>
        </w:rPr>
      </w:pPr>
    </w:p>
    <w:p w14:paraId="52EB5B66" w14:textId="77777777" w:rsidR="003C3B77" w:rsidRDefault="003C3B77" w:rsidP="00AC2DCF">
      <w:pPr>
        <w:rPr>
          <w:rFonts w:ascii="Arial" w:hAnsi="Arial" w:cs="Arial"/>
          <w:sz w:val="28"/>
          <w:szCs w:val="28"/>
          <w:lang w:val="en-US"/>
        </w:rPr>
      </w:pPr>
    </w:p>
    <w:p w14:paraId="39BD658E" w14:textId="77777777" w:rsidR="008823B6" w:rsidRDefault="008823B6" w:rsidP="00AC2DCF">
      <w:pPr>
        <w:rPr>
          <w:rFonts w:ascii="Arial" w:hAnsi="Arial" w:cs="Arial"/>
          <w:sz w:val="28"/>
          <w:szCs w:val="28"/>
          <w:lang w:val="en-US"/>
        </w:rPr>
      </w:pPr>
    </w:p>
    <w:p w14:paraId="64728418" w14:textId="77777777" w:rsidR="003C3B77" w:rsidRDefault="003C3B77" w:rsidP="00AC2DCF">
      <w:pPr>
        <w:rPr>
          <w:rFonts w:ascii="Arial" w:hAnsi="Arial" w:cs="Arial"/>
          <w:sz w:val="28"/>
          <w:szCs w:val="28"/>
          <w:lang w:val="en-US"/>
        </w:rPr>
      </w:pPr>
    </w:p>
    <w:p w14:paraId="10A2A11F" w14:textId="77777777" w:rsidR="007E7E3C" w:rsidRDefault="007E7E3C" w:rsidP="007E7E3C">
      <w:pPr>
        <w:rPr>
          <w:rFonts w:ascii="Arial" w:hAnsi="Arial" w:cs="Arial"/>
          <w:sz w:val="28"/>
          <w:szCs w:val="28"/>
          <w:lang w:val="en-US"/>
        </w:rPr>
      </w:pPr>
    </w:p>
    <w:p w14:paraId="6515469D" w14:textId="77777777" w:rsidR="000948D6" w:rsidRDefault="000948D6" w:rsidP="007E7E3C">
      <w:pPr>
        <w:rPr>
          <w:rFonts w:ascii="Arial" w:hAnsi="Arial" w:cs="Arial"/>
          <w:sz w:val="28"/>
          <w:szCs w:val="28"/>
          <w:lang w:val="en-US"/>
        </w:rPr>
      </w:pPr>
    </w:p>
    <w:p w14:paraId="06462F12" w14:textId="22F0F2E3" w:rsidR="008A4BCF" w:rsidRPr="007E7E3C" w:rsidRDefault="00F0247A" w:rsidP="000948D6">
      <w:pPr>
        <w:pStyle w:val="ListParagraph"/>
        <w:numPr>
          <w:ilvl w:val="0"/>
          <w:numId w:val="31"/>
        </w:numPr>
        <w:rPr>
          <w:rFonts w:ascii="Arial" w:hAnsi="Arial" w:cs="Arial"/>
          <w:color w:val="0070C0"/>
          <w:sz w:val="36"/>
          <w:szCs w:val="36"/>
          <w:lang w:val="en-US"/>
        </w:rPr>
      </w:pPr>
      <w:r w:rsidRPr="007E7E3C">
        <w:rPr>
          <w:rFonts w:ascii="Arial" w:hAnsi="Arial" w:cs="Arial"/>
          <w:color w:val="0070C0"/>
          <w:sz w:val="36"/>
          <w:szCs w:val="36"/>
          <w:lang w:val="en-US"/>
        </w:rPr>
        <w:lastRenderedPageBreak/>
        <w:t>INFORMATION OF THE PLACES MENTIONED: -</w:t>
      </w:r>
    </w:p>
    <w:p w14:paraId="23C308C7" w14:textId="77777777" w:rsidR="005B3F61" w:rsidRPr="000948D6" w:rsidRDefault="008C22A2" w:rsidP="000948D6">
      <w:pPr>
        <w:pStyle w:val="ListParagraph"/>
        <w:numPr>
          <w:ilvl w:val="0"/>
          <w:numId w:val="33"/>
        </w:numPr>
        <w:rPr>
          <w:rFonts w:ascii="Arial" w:hAnsi="Arial" w:cs="Arial"/>
          <w:sz w:val="32"/>
          <w:szCs w:val="32"/>
        </w:rPr>
      </w:pPr>
      <w:r w:rsidRPr="000948D6">
        <w:rPr>
          <w:rFonts w:ascii="Arial" w:hAnsi="Arial" w:cs="Arial"/>
          <w:color w:val="2E74B5" w:themeColor="accent5" w:themeShade="BF"/>
          <w:sz w:val="32"/>
          <w:szCs w:val="32"/>
          <w:lang w:val="en-US"/>
        </w:rPr>
        <w:t xml:space="preserve">BIRLA </w:t>
      </w:r>
      <w:r w:rsidR="0006683F" w:rsidRPr="000948D6">
        <w:rPr>
          <w:rFonts w:ascii="Arial" w:hAnsi="Arial" w:cs="Arial"/>
          <w:color w:val="2E74B5" w:themeColor="accent5" w:themeShade="BF"/>
          <w:sz w:val="32"/>
          <w:szCs w:val="32"/>
          <w:lang w:val="en-US"/>
        </w:rPr>
        <w:t>MANDIR</w:t>
      </w:r>
      <w:r w:rsidR="0006683F" w:rsidRPr="000948D6">
        <w:rPr>
          <w:rFonts w:ascii="Arial" w:hAnsi="Arial" w:cs="Arial"/>
          <w:color w:val="1F3864" w:themeColor="accent1" w:themeShade="80"/>
          <w:sz w:val="32"/>
          <w:szCs w:val="32"/>
          <w:lang w:val="en-US"/>
        </w:rPr>
        <w:t>:</w:t>
      </w:r>
      <w:r w:rsidR="003904A4" w:rsidRPr="000948D6">
        <w:rPr>
          <w:rFonts w:ascii="Arial" w:hAnsi="Arial" w:cs="Arial"/>
          <w:sz w:val="32"/>
          <w:szCs w:val="32"/>
        </w:rPr>
        <w:t xml:space="preserve"> </w:t>
      </w:r>
    </w:p>
    <w:p w14:paraId="4BA08A17" w14:textId="5CA43CF2" w:rsidR="00264E81" w:rsidRPr="00A64EDC" w:rsidRDefault="003904A4" w:rsidP="00264E81">
      <w:pPr>
        <w:rPr>
          <w:rFonts w:ascii="Arial" w:hAnsi="Arial" w:cs="Arial"/>
          <w:color w:val="0D0D0D" w:themeColor="text1" w:themeTint="F2"/>
          <w:sz w:val="28"/>
          <w:szCs w:val="28"/>
          <w:lang w:val="en-US"/>
        </w:rPr>
      </w:pPr>
      <w:r w:rsidRPr="00A64EDC">
        <w:rPr>
          <w:rFonts w:ascii="Arial" w:hAnsi="Arial" w:cs="Arial"/>
          <w:color w:val="0D0D0D" w:themeColor="text1" w:themeTint="F2"/>
          <w:sz w:val="28"/>
          <w:szCs w:val="28"/>
          <w:lang w:val="en-US"/>
        </w:rPr>
        <w:t xml:space="preserve">Birla Mandir is a Hindu temple, </w:t>
      </w:r>
      <w:r w:rsidR="000B1F75" w:rsidRPr="000B1F75">
        <w:rPr>
          <w:rFonts w:ascii="Arial" w:hAnsi="Arial" w:cs="Arial"/>
          <w:color w:val="0D0D0D" w:themeColor="text1" w:themeTint="F2"/>
          <w:sz w:val="28"/>
          <w:szCs w:val="28"/>
          <w:lang w:val="en-US"/>
        </w:rPr>
        <w:t>The Birla’s built the Hyderabad temple in 1976 and constructed it with white marbles imported from Rajasthan. The hillock is at a height of 280-feet situated on a 13-acre plot. The construction took almost a decade to complete and was consecrated in the same year by Swami Ranganathananda of Ramakrishna Mission</w:t>
      </w:r>
    </w:p>
    <w:p w14:paraId="065E0E3A" w14:textId="38F6DD2C" w:rsidR="008A4BCF" w:rsidRPr="007918C7" w:rsidRDefault="008A4BCF" w:rsidP="00AC2DCF">
      <w:pPr>
        <w:rPr>
          <w:rFonts w:ascii="Arial" w:hAnsi="Arial" w:cs="Arial"/>
          <w:color w:val="1F3864" w:themeColor="accent1" w:themeShade="80"/>
          <w:sz w:val="32"/>
          <w:szCs w:val="32"/>
          <w:lang w:val="en-US"/>
        </w:rPr>
      </w:pPr>
    </w:p>
    <w:p w14:paraId="2686CD57" w14:textId="627B7595" w:rsidR="0006683F" w:rsidRPr="007918C7" w:rsidRDefault="0006683F" w:rsidP="00AC2DCF">
      <w:pPr>
        <w:rPr>
          <w:rFonts w:ascii="Arial" w:hAnsi="Arial" w:cs="Arial"/>
          <w:color w:val="1F3864" w:themeColor="accent1" w:themeShade="80"/>
          <w:sz w:val="32"/>
          <w:szCs w:val="32"/>
          <w:lang w:val="en-US"/>
        </w:rPr>
      </w:pPr>
    </w:p>
    <w:p w14:paraId="76564BC2" w14:textId="03D6928D" w:rsidR="007C100E" w:rsidRDefault="00264E81" w:rsidP="00AC2DCF">
      <w:pPr>
        <w:rPr>
          <w:rFonts w:ascii="Arial" w:hAnsi="Arial" w:cs="Arial"/>
          <w:color w:val="1F3864" w:themeColor="accent1" w:themeShade="80"/>
          <w:sz w:val="32"/>
          <w:szCs w:val="32"/>
          <w:lang w:val="en-US"/>
        </w:rPr>
      </w:pPr>
      <w:r w:rsidRPr="007918C7">
        <w:rPr>
          <w:rFonts w:ascii="Arial" w:hAnsi="Arial" w:cs="Arial"/>
          <w:noProof/>
          <w:color w:val="1F3864" w:themeColor="accent1" w:themeShade="80"/>
          <w:sz w:val="32"/>
          <w:szCs w:val="32"/>
          <w:lang w:val="en-US"/>
        </w:rPr>
        <w:drawing>
          <wp:inline distT="0" distB="0" distL="0" distR="0" wp14:anchorId="59C0CE23" wp14:editId="3F6A3749">
            <wp:extent cx="6188710" cy="3930650"/>
            <wp:effectExtent l="0" t="0" r="2540" b="0"/>
            <wp:docPr id="11297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8710" cy="3930650"/>
                    </a:xfrm>
                    <a:prstGeom prst="rect">
                      <a:avLst/>
                    </a:prstGeom>
                    <a:noFill/>
                    <a:ln>
                      <a:noFill/>
                    </a:ln>
                  </pic:spPr>
                </pic:pic>
              </a:graphicData>
            </a:graphic>
          </wp:inline>
        </w:drawing>
      </w:r>
    </w:p>
    <w:p w14:paraId="368E427B" w14:textId="77777777" w:rsidR="00CD78D1" w:rsidRDefault="00CD78D1" w:rsidP="00AC2DCF">
      <w:pPr>
        <w:rPr>
          <w:rFonts w:ascii="Arial" w:hAnsi="Arial" w:cs="Arial"/>
          <w:color w:val="1F3864" w:themeColor="accent1" w:themeShade="80"/>
          <w:sz w:val="32"/>
          <w:szCs w:val="32"/>
          <w:lang w:val="en-US"/>
        </w:rPr>
      </w:pPr>
    </w:p>
    <w:p w14:paraId="32F0F697" w14:textId="77777777" w:rsidR="00264E81" w:rsidRDefault="00264E81" w:rsidP="00AC2DCF">
      <w:pPr>
        <w:rPr>
          <w:rFonts w:ascii="Arial" w:hAnsi="Arial" w:cs="Arial"/>
          <w:color w:val="1F3864" w:themeColor="accent1" w:themeShade="80"/>
          <w:sz w:val="32"/>
          <w:szCs w:val="32"/>
          <w:lang w:val="en-US"/>
        </w:rPr>
      </w:pPr>
    </w:p>
    <w:p w14:paraId="1D8E394B" w14:textId="77777777" w:rsidR="0094034B" w:rsidRDefault="0094034B" w:rsidP="00AC2DCF">
      <w:pPr>
        <w:rPr>
          <w:rFonts w:ascii="Arial" w:hAnsi="Arial" w:cs="Arial"/>
          <w:color w:val="1F3864" w:themeColor="accent1" w:themeShade="80"/>
          <w:sz w:val="32"/>
          <w:szCs w:val="32"/>
          <w:lang w:val="en-US"/>
        </w:rPr>
      </w:pPr>
    </w:p>
    <w:p w14:paraId="73757D54" w14:textId="77777777" w:rsidR="0094034B" w:rsidRDefault="0094034B" w:rsidP="00AC2DCF">
      <w:pPr>
        <w:rPr>
          <w:rFonts w:ascii="Arial" w:hAnsi="Arial" w:cs="Arial"/>
          <w:color w:val="1F3864" w:themeColor="accent1" w:themeShade="80"/>
          <w:sz w:val="32"/>
          <w:szCs w:val="32"/>
          <w:lang w:val="en-US"/>
        </w:rPr>
      </w:pPr>
    </w:p>
    <w:p w14:paraId="67E10059" w14:textId="77777777" w:rsidR="0094034B" w:rsidRDefault="0094034B" w:rsidP="00AC2DCF">
      <w:pPr>
        <w:rPr>
          <w:rFonts w:ascii="Arial" w:hAnsi="Arial" w:cs="Arial"/>
          <w:color w:val="1F3864" w:themeColor="accent1" w:themeShade="80"/>
          <w:sz w:val="32"/>
          <w:szCs w:val="32"/>
          <w:lang w:val="en-US"/>
        </w:rPr>
      </w:pPr>
    </w:p>
    <w:p w14:paraId="2ADF8425" w14:textId="77777777" w:rsidR="007E7E3C" w:rsidRDefault="007E7E3C" w:rsidP="00AC2DCF">
      <w:pPr>
        <w:rPr>
          <w:rFonts w:ascii="Arial" w:hAnsi="Arial" w:cs="Arial"/>
          <w:color w:val="1F3864" w:themeColor="accent1" w:themeShade="80"/>
          <w:sz w:val="32"/>
          <w:szCs w:val="32"/>
          <w:lang w:val="en-US"/>
        </w:rPr>
      </w:pPr>
    </w:p>
    <w:p w14:paraId="2D9090A3" w14:textId="3B2C70D2" w:rsidR="0067286C" w:rsidRPr="001238D0" w:rsidRDefault="0067286C" w:rsidP="00FD51ED">
      <w:pPr>
        <w:pStyle w:val="ListParagraph"/>
        <w:numPr>
          <w:ilvl w:val="0"/>
          <w:numId w:val="34"/>
        </w:numPr>
        <w:rPr>
          <w:rFonts w:ascii="Arial" w:hAnsi="Arial" w:cs="Arial"/>
          <w:color w:val="0070C0"/>
          <w:sz w:val="32"/>
          <w:szCs w:val="32"/>
          <w:lang w:val="en-US"/>
        </w:rPr>
      </w:pPr>
      <w:r w:rsidRPr="001238D0">
        <w:rPr>
          <w:rFonts w:ascii="Arial" w:hAnsi="Arial" w:cs="Arial"/>
          <w:color w:val="0070C0"/>
          <w:sz w:val="32"/>
          <w:szCs w:val="32"/>
          <w:lang w:val="en-US"/>
        </w:rPr>
        <w:lastRenderedPageBreak/>
        <w:t xml:space="preserve">LUMBINI PARK </w:t>
      </w:r>
      <w:r w:rsidR="00CE7418" w:rsidRPr="001238D0">
        <w:rPr>
          <w:rFonts w:ascii="Arial" w:hAnsi="Arial" w:cs="Arial"/>
          <w:color w:val="0070C0"/>
          <w:sz w:val="32"/>
          <w:szCs w:val="32"/>
          <w:lang w:val="en-US"/>
        </w:rPr>
        <w:t>AND LASER SHOW</w:t>
      </w:r>
    </w:p>
    <w:p w14:paraId="24B22F71" w14:textId="3F2F5439" w:rsidR="00895DF5" w:rsidRPr="007918C7" w:rsidRDefault="00CE7418" w:rsidP="00F70AAD">
      <w:pPr>
        <w:pStyle w:val="NormalWeb"/>
        <w:shd w:val="clear" w:color="auto" w:fill="FFFFFF"/>
        <w:spacing w:before="0" w:beforeAutospacing="0" w:after="408" w:afterAutospacing="0"/>
        <w:jc w:val="both"/>
        <w:rPr>
          <w:rFonts w:ascii="Arial" w:hAnsi="Arial" w:cs="Arial"/>
          <w:color w:val="333333"/>
          <w:sz w:val="28"/>
          <w:szCs w:val="28"/>
        </w:rPr>
      </w:pPr>
      <w:r w:rsidRPr="007918C7">
        <w:rPr>
          <w:rFonts w:ascii="Arial" w:hAnsi="Arial" w:cs="Arial"/>
          <w:color w:val="333333"/>
          <w:sz w:val="28"/>
          <w:szCs w:val="28"/>
        </w:rPr>
        <w:t>Lumbini Park is a major attraction on the Tank Bund Road </w:t>
      </w:r>
      <w:hyperlink r:id="rId9" w:tgtFrame="_blank" w:history="1">
        <w:r w:rsidRPr="007918C7">
          <w:rPr>
            <w:rStyle w:val="Hyperlink"/>
            <w:rFonts w:ascii="Arial" w:hAnsi="Arial" w:cs="Arial"/>
            <w:color w:val="1C6342"/>
            <w:sz w:val="28"/>
            <w:szCs w:val="28"/>
            <w:u w:val="none"/>
          </w:rPr>
          <w:t>Hussain</w:t>
        </w:r>
        <w:r w:rsidRPr="007918C7">
          <w:rPr>
            <w:rStyle w:val="Hyperlink"/>
            <w:rFonts w:ascii="Arial" w:hAnsi="Arial" w:cs="Arial"/>
            <w:color w:val="1C6342"/>
            <w:sz w:val="28"/>
            <w:szCs w:val="28"/>
          </w:rPr>
          <w:t xml:space="preserve"> Sagar</w:t>
        </w:r>
      </w:hyperlink>
      <w:r w:rsidRPr="007918C7">
        <w:rPr>
          <w:rFonts w:ascii="Arial" w:hAnsi="Arial" w:cs="Arial"/>
          <w:color w:val="333333"/>
          <w:sz w:val="28"/>
          <w:szCs w:val="28"/>
        </w:rPr>
        <w:t> Lake. It was developed by the Hyderabad Urban Development Authority in the year of 1994 as a part of the Buddha Purnima Project which functions under the directives of the state government. The park is named after a garden where Siddhartha was born, who later becomes Gautham Buddha. In 2006, the park was renamed after the late Chief Minister Tanguturi Anjaiah as T. Anjaiah Lumbini Park, but it is still known by the name of Lumbini Park. Many of the excellent facilities available at the park include the musical fountain, laser show and water cascades and much more. Lumbini Park is considered as one beautiful</w:t>
      </w:r>
      <w:r w:rsidR="007C100E" w:rsidRPr="007918C7">
        <w:rPr>
          <w:rFonts w:ascii="Arial" w:hAnsi="Arial" w:cs="Arial"/>
          <w:color w:val="333333"/>
          <w:sz w:val="28"/>
          <w:szCs w:val="28"/>
        </w:rPr>
        <w:t xml:space="preserve"> </w:t>
      </w:r>
      <w:r w:rsidRPr="007918C7">
        <w:rPr>
          <w:rFonts w:ascii="Arial" w:hAnsi="Arial" w:cs="Arial"/>
          <w:color w:val="333333"/>
          <w:sz w:val="28"/>
          <w:szCs w:val="28"/>
        </w:rPr>
        <w:t xml:space="preserve">park in Hyderabad city and a hot tourist </w:t>
      </w:r>
      <w:proofErr w:type="spellStart"/>
      <w:proofErr w:type="gramStart"/>
      <w:r w:rsidRPr="007918C7">
        <w:rPr>
          <w:rFonts w:ascii="Arial" w:hAnsi="Arial" w:cs="Arial"/>
          <w:color w:val="333333"/>
          <w:sz w:val="28"/>
          <w:szCs w:val="28"/>
        </w:rPr>
        <w:t>site.</w:t>
      </w:r>
      <w:r w:rsidR="00F90C74">
        <w:rPr>
          <w:rFonts w:ascii="Arial" w:hAnsi="Arial" w:cs="Arial"/>
          <w:color w:val="333333"/>
          <w:sz w:val="28"/>
          <w:szCs w:val="28"/>
        </w:rPr>
        <w:t>The</w:t>
      </w:r>
      <w:proofErr w:type="spellEnd"/>
      <w:proofErr w:type="gramEnd"/>
      <w:r w:rsidR="00F90C74">
        <w:rPr>
          <w:rFonts w:ascii="Arial" w:hAnsi="Arial" w:cs="Arial"/>
          <w:color w:val="333333"/>
          <w:sz w:val="28"/>
          <w:szCs w:val="28"/>
        </w:rPr>
        <w:t xml:space="preserve"> </w:t>
      </w:r>
      <w:r w:rsidR="00841B5F" w:rsidRPr="007918C7">
        <w:rPr>
          <w:rFonts w:ascii="Arial" w:hAnsi="Arial" w:cs="Arial"/>
          <w:color w:val="333333"/>
          <w:sz w:val="28"/>
          <w:szCs w:val="28"/>
        </w:rPr>
        <w:t>price for the laser show is 50 rupees per person</w:t>
      </w:r>
    </w:p>
    <w:p w14:paraId="5F5019A2" w14:textId="57D772AC" w:rsidR="001F7380" w:rsidRPr="007918C7" w:rsidRDefault="001F7380" w:rsidP="00F70AAD">
      <w:pPr>
        <w:pStyle w:val="NormalWeb"/>
        <w:shd w:val="clear" w:color="auto" w:fill="FFFFFF"/>
        <w:spacing w:before="0" w:beforeAutospacing="0" w:after="408" w:afterAutospacing="0"/>
        <w:jc w:val="both"/>
        <w:rPr>
          <w:rFonts w:ascii="Arial" w:hAnsi="Arial" w:cs="Arial"/>
          <w:color w:val="0070C0"/>
          <w:sz w:val="32"/>
          <w:szCs w:val="32"/>
          <w:lang w:val="en-US"/>
        </w:rPr>
      </w:pPr>
      <w:r w:rsidRPr="007918C7">
        <w:rPr>
          <w:rFonts w:ascii="Arial" w:hAnsi="Arial" w:cs="Arial"/>
          <w:noProof/>
          <w:color w:val="333333"/>
          <w:sz w:val="28"/>
          <w:szCs w:val="28"/>
        </w:rPr>
        <w:drawing>
          <wp:anchor distT="0" distB="0" distL="114300" distR="114300" simplePos="0" relativeHeight="251658240" behindDoc="1" locked="0" layoutInCell="1" allowOverlap="1" wp14:anchorId="0F4A2A8C" wp14:editId="7EC7A956">
            <wp:simplePos x="0" y="0"/>
            <wp:positionH relativeFrom="page">
              <wp:posOffset>894715</wp:posOffset>
            </wp:positionH>
            <wp:positionV relativeFrom="paragraph">
              <wp:posOffset>427695</wp:posOffset>
            </wp:positionV>
            <wp:extent cx="3676015" cy="4477385"/>
            <wp:effectExtent l="0" t="0" r="635" b="0"/>
            <wp:wrapTight wrapText="bothSides">
              <wp:wrapPolygon edited="0">
                <wp:start x="0" y="0"/>
                <wp:lineTo x="0" y="21505"/>
                <wp:lineTo x="21492" y="21505"/>
                <wp:lineTo x="21492" y="0"/>
                <wp:lineTo x="0" y="0"/>
              </wp:wrapPolygon>
            </wp:wrapTight>
            <wp:docPr id="1874741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76015" cy="4477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BECACE" w14:textId="17C0BB20" w:rsidR="001F7380" w:rsidRPr="007918C7" w:rsidRDefault="001F7380" w:rsidP="00F70AAD">
      <w:pPr>
        <w:pStyle w:val="NormalWeb"/>
        <w:shd w:val="clear" w:color="auto" w:fill="FFFFFF"/>
        <w:spacing w:before="0" w:beforeAutospacing="0" w:after="408" w:afterAutospacing="0"/>
        <w:jc w:val="both"/>
        <w:rPr>
          <w:rFonts w:ascii="Arial" w:hAnsi="Arial" w:cs="Arial"/>
          <w:color w:val="0070C0"/>
          <w:sz w:val="32"/>
          <w:szCs w:val="32"/>
          <w:lang w:val="en-US"/>
        </w:rPr>
      </w:pPr>
    </w:p>
    <w:p w14:paraId="61336871" w14:textId="139485E8" w:rsidR="001F7380" w:rsidRPr="007918C7" w:rsidRDefault="001F7380" w:rsidP="00F70AAD">
      <w:pPr>
        <w:pStyle w:val="NormalWeb"/>
        <w:shd w:val="clear" w:color="auto" w:fill="FFFFFF"/>
        <w:spacing w:before="0" w:beforeAutospacing="0" w:after="408" w:afterAutospacing="0"/>
        <w:jc w:val="both"/>
        <w:rPr>
          <w:rFonts w:ascii="Arial" w:hAnsi="Arial" w:cs="Arial"/>
          <w:color w:val="0070C0"/>
          <w:sz w:val="32"/>
          <w:szCs w:val="32"/>
          <w:lang w:val="en-US"/>
        </w:rPr>
      </w:pPr>
    </w:p>
    <w:p w14:paraId="42C8F378" w14:textId="0F8B013A" w:rsidR="001F7380" w:rsidRPr="007918C7" w:rsidRDefault="001F7380" w:rsidP="00F70AAD">
      <w:pPr>
        <w:pStyle w:val="NormalWeb"/>
        <w:shd w:val="clear" w:color="auto" w:fill="FFFFFF"/>
        <w:spacing w:before="0" w:beforeAutospacing="0" w:after="408" w:afterAutospacing="0"/>
        <w:jc w:val="both"/>
        <w:rPr>
          <w:rFonts w:ascii="Arial" w:hAnsi="Arial" w:cs="Arial"/>
          <w:color w:val="0070C0"/>
          <w:sz w:val="32"/>
          <w:szCs w:val="32"/>
          <w:lang w:val="en-US"/>
        </w:rPr>
      </w:pPr>
    </w:p>
    <w:p w14:paraId="1EE6597A" w14:textId="4AB4BC73" w:rsidR="001F7380" w:rsidRPr="007918C7" w:rsidRDefault="001F7380" w:rsidP="00F70AAD">
      <w:pPr>
        <w:pStyle w:val="NormalWeb"/>
        <w:shd w:val="clear" w:color="auto" w:fill="FFFFFF"/>
        <w:spacing w:before="0" w:beforeAutospacing="0" w:after="408" w:afterAutospacing="0"/>
        <w:jc w:val="both"/>
        <w:rPr>
          <w:rFonts w:ascii="Arial" w:hAnsi="Arial" w:cs="Arial"/>
          <w:color w:val="0070C0"/>
          <w:sz w:val="32"/>
          <w:szCs w:val="32"/>
          <w:lang w:val="en-US"/>
        </w:rPr>
      </w:pPr>
    </w:p>
    <w:p w14:paraId="491CC9D3" w14:textId="77777777" w:rsidR="001F7380" w:rsidRPr="007918C7" w:rsidRDefault="001F7380" w:rsidP="00F70AAD">
      <w:pPr>
        <w:pStyle w:val="NormalWeb"/>
        <w:shd w:val="clear" w:color="auto" w:fill="FFFFFF"/>
        <w:spacing w:before="0" w:beforeAutospacing="0" w:after="408" w:afterAutospacing="0"/>
        <w:jc w:val="both"/>
        <w:rPr>
          <w:rFonts w:ascii="Arial" w:hAnsi="Arial" w:cs="Arial"/>
          <w:color w:val="0070C0"/>
          <w:sz w:val="32"/>
          <w:szCs w:val="32"/>
          <w:lang w:val="en-US"/>
        </w:rPr>
      </w:pPr>
    </w:p>
    <w:p w14:paraId="31754F33" w14:textId="47F792EF" w:rsidR="001F7380" w:rsidRPr="007918C7" w:rsidRDefault="001F7380" w:rsidP="00F70AAD">
      <w:pPr>
        <w:pStyle w:val="NormalWeb"/>
        <w:shd w:val="clear" w:color="auto" w:fill="FFFFFF"/>
        <w:spacing w:before="0" w:beforeAutospacing="0" w:after="408" w:afterAutospacing="0"/>
        <w:jc w:val="both"/>
        <w:rPr>
          <w:rFonts w:ascii="Arial" w:hAnsi="Arial" w:cs="Arial"/>
          <w:color w:val="0070C0"/>
          <w:sz w:val="32"/>
          <w:szCs w:val="32"/>
          <w:lang w:val="en-US"/>
        </w:rPr>
      </w:pPr>
    </w:p>
    <w:p w14:paraId="5B309187" w14:textId="51A5D586" w:rsidR="001F7380" w:rsidRPr="007918C7" w:rsidRDefault="001F7380" w:rsidP="00F70AAD">
      <w:pPr>
        <w:pStyle w:val="NormalWeb"/>
        <w:shd w:val="clear" w:color="auto" w:fill="FFFFFF"/>
        <w:spacing w:before="0" w:beforeAutospacing="0" w:after="408" w:afterAutospacing="0"/>
        <w:jc w:val="both"/>
        <w:rPr>
          <w:rFonts w:ascii="Arial" w:hAnsi="Arial" w:cs="Arial"/>
          <w:color w:val="0070C0"/>
          <w:sz w:val="32"/>
          <w:szCs w:val="32"/>
          <w:lang w:val="en-US"/>
        </w:rPr>
      </w:pPr>
    </w:p>
    <w:p w14:paraId="0728156D" w14:textId="06F6DBBC" w:rsidR="001F7380" w:rsidRPr="007918C7" w:rsidRDefault="001F7380" w:rsidP="00F70AAD">
      <w:pPr>
        <w:pStyle w:val="NormalWeb"/>
        <w:shd w:val="clear" w:color="auto" w:fill="FFFFFF"/>
        <w:spacing w:before="0" w:beforeAutospacing="0" w:after="408" w:afterAutospacing="0"/>
        <w:jc w:val="both"/>
        <w:rPr>
          <w:rFonts w:ascii="Arial" w:hAnsi="Arial" w:cs="Arial"/>
          <w:color w:val="0070C0"/>
          <w:sz w:val="32"/>
          <w:szCs w:val="32"/>
          <w:lang w:val="en-US"/>
        </w:rPr>
      </w:pPr>
    </w:p>
    <w:p w14:paraId="25026B8B" w14:textId="77777777" w:rsidR="001F7380" w:rsidRDefault="001F7380" w:rsidP="00F70AAD">
      <w:pPr>
        <w:pStyle w:val="NormalWeb"/>
        <w:shd w:val="clear" w:color="auto" w:fill="FFFFFF"/>
        <w:spacing w:before="0" w:beforeAutospacing="0" w:after="408" w:afterAutospacing="0"/>
        <w:jc w:val="both"/>
        <w:rPr>
          <w:rFonts w:ascii="Arial" w:hAnsi="Arial" w:cs="Arial"/>
          <w:color w:val="0070C0"/>
          <w:sz w:val="32"/>
          <w:szCs w:val="32"/>
          <w:lang w:val="en-US"/>
        </w:rPr>
      </w:pPr>
    </w:p>
    <w:p w14:paraId="25F950AD" w14:textId="77777777" w:rsidR="001A2FA9" w:rsidRDefault="001A2FA9" w:rsidP="00F70AAD">
      <w:pPr>
        <w:pStyle w:val="NormalWeb"/>
        <w:shd w:val="clear" w:color="auto" w:fill="FFFFFF"/>
        <w:spacing w:before="0" w:beforeAutospacing="0" w:after="408" w:afterAutospacing="0"/>
        <w:jc w:val="both"/>
        <w:rPr>
          <w:rFonts w:ascii="Arial" w:hAnsi="Arial" w:cs="Arial"/>
          <w:color w:val="0070C0"/>
          <w:sz w:val="32"/>
          <w:szCs w:val="32"/>
          <w:lang w:val="en-US"/>
        </w:rPr>
      </w:pPr>
    </w:p>
    <w:p w14:paraId="49B8F7E3" w14:textId="77777777" w:rsidR="001A2FA9" w:rsidRPr="007918C7" w:rsidRDefault="001A2FA9" w:rsidP="00F70AAD">
      <w:pPr>
        <w:pStyle w:val="NormalWeb"/>
        <w:shd w:val="clear" w:color="auto" w:fill="FFFFFF"/>
        <w:spacing w:before="0" w:beforeAutospacing="0" w:after="408" w:afterAutospacing="0"/>
        <w:jc w:val="both"/>
        <w:rPr>
          <w:rFonts w:ascii="Arial" w:hAnsi="Arial" w:cs="Arial"/>
          <w:color w:val="0070C0"/>
          <w:sz w:val="32"/>
          <w:szCs w:val="32"/>
          <w:lang w:val="en-US"/>
        </w:rPr>
      </w:pPr>
    </w:p>
    <w:p w14:paraId="4D616DB5" w14:textId="701D8829" w:rsidR="00E93250" w:rsidRPr="007918C7" w:rsidRDefault="004478B1" w:rsidP="00FD51ED">
      <w:pPr>
        <w:pStyle w:val="NormalWeb"/>
        <w:numPr>
          <w:ilvl w:val="0"/>
          <w:numId w:val="39"/>
        </w:numPr>
        <w:shd w:val="clear" w:color="auto" w:fill="FFFFFF"/>
        <w:spacing w:before="0" w:beforeAutospacing="0" w:after="408" w:afterAutospacing="0"/>
        <w:jc w:val="both"/>
        <w:rPr>
          <w:rFonts w:ascii="Arial" w:hAnsi="Arial" w:cs="Arial"/>
          <w:color w:val="0070C0"/>
          <w:sz w:val="32"/>
          <w:szCs w:val="32"/>
        </w:rPr>
      </w:pPr>
      <w:r w:rsidRPr="007918C7">
        <w:rPr>
          <w:rFonts w:ascii="Arial" w:hAnsi="Arial" w:cs="Arial"/>
          <w:color w:val="0070C0"/>
          <w:sz w:val="32"/>
          <w:szCs w:val="32"/>
          <w:lang w:val="en-US"/>
        </w:rPr>
        <w:lastRenderedPageBreak/>
        <w:t>SALAR JUNG MUSEUM</w:t>
      </w:r>
    </w:p>
    <w:p w14:paraId="6B2B7E77" w14:textId="18180AB6" w:rsidR="008A4BCF" w:rsidRPr="007918C7" w:rsidRDefault="00E31E35" w:rsidP="00AC2DCF">
      <w:pPr>
        <w:rPr>
          <w:rFonts w:ascii="Arial" w:hAnsi="Arial" w:cs="Arial"/>
          <w:sz w:val="28"/>
          <w:szCs w:val="28"/>
          <w:lang w:val="en-US"/>
        </w:rPr>
      </w:pPr>
      <w:r w:rsidRPr="00E31E35">
        <w:rPr>
          <w:rFonts w:ascii="Arial" w:hAnsi="Arial" w:cs="Arial"/>
          <w:sz w:val="28"/>
          <w:szCs w:val="28"/>
          <w:lang w:val="en-US"/>
        </w:rPr>
        <w:t xml:space="preserve">The Salar Jung Museum, situated in Hyderabad, Telangana, India, stands as one of the prominent National Museums in the country. Originally, it housed the private art collection of the Salar Jung family, eventually bequeathed to the nation following the demise of Salar Jung III in 1951, leading to its inauguration on 16 December of the same year. The museum boasts a diverse array of collections spanning various categories. The Indian Collection encompasses galleries dedicated to Indian Bronze, Textiles, Sculpture, Minor arts of South India, Miniature Paintings, Ivory Carvings, arms and </w:t>
      </w:r>
      <w:proofErr w:type="spellStart"/>
      <w:r w:rsidRPr="00E31E35">
        <w:rPr>
          <w:rFonts w:ascii="Arial" w:hAnsi="Arial" w:cs="Arial"/>
          <w:sz w:val="28"/>
          <w:szCs w:val="28"/>
          <w:lang w:val="en-US"/>
        </w:rPr>
        <w:t>armour</w:t>
      </w:r>
      <w:proofErr w:type="spellEnd"/>
      <w:r w:rsidRPr="00E31E35">
        <w:rPr>
          <w:rFonts w:ascii="Arial" w:hAnsi="Arial" w:cs="Arial"/>
          <w:sz w:val="28"/>
          <w:szCs w:val="28"/>
          <w:lang w:val="en-US"/>
        </w:rPr>
        <w:t xml:space="preserve">, Metal Ware, and Jade Carving, showcasing the rich artistic heritage of the region. Noteworthy among these are Indian Miniature Paintings, Ivory Carving, and Jade Collection, each representing distinctive facets of Indian artistry. Additionally, the museum showcases Modern Paintings alongside Western and Eastern artworks. The Eastern section of the museum houses Japanese artworks, porcelain pieces, samurai swords, and sculptures from China, Japan, Tibet, and Burma, offering a glimpse into the diverse cultural and artistic traditions of the East. </w:t>
      </w:r>
      <w:r w:rsidR="006D24BF">
        <w:rPr>
          <w:rFonts w:ascii="Arial" w:hAnsi="Arial" w:cs="Arial"/>
          <w:sz w:val="28"/>
          <w:szCs w:val="28"/>
          <w:lang w:val="en-US"/>
        </w:rPr>
        <w:t>T</w:t>
      </w:r>
      <w:r w:rsidRPr="00E31E35">
        <w:rPr>
          <w:rFonts w:ascii="Arial" w:hAnsi="Arial" w:cs="Arial"/>
          <w:sz w:val="28"/>
          <w:szCs w:val="28"/>
          <w:lang w:val="en-US"/>
        </w:rPr>
        <w:t>he museum also features collections of Qurans and clocks, adding further depth to its eclectic offerings.</w:t>
      </w:r>
    </w:p>
    <w:p w14:paraId="17D242E5" w14:textId="71DD451B" w:rsidR="00061D26" w:rsidRDefault="001238D0" w:rsidP="00AC2DCF">
      <w:pPr>
        <w:rPr>
          <w:rFonts w:ascii="Arial" w:hAnsi="Arial" w:cs="Arial"/>
          <w:sz w:val="28"/>
          <w:szCs w:val="28"/>
          <w:lang w:val="en-US"/>
        </w:rPr>
      </w:pPr>
      <w:r w:rsidRPr="007918C7">
        <w:rPr>
          <w:rFonts w:ascii="Arial" w:hAnsi="Arial" w:cs="Arial"/>
          <w:noProof/>
          <w:sz w:val="24"/>
          <w:szCs w:val="24"/>
          <w:lang w:val="en-US"/>
        </w:rPr>
        <w:drawing>
          <wp:anchor distT="0" distB="0" distL="114300" distR="114300" simplePos="0" relativeHeight="251658241" behindDoc="0" locked="0" layoutInCell="1" allowOverlap="1" wp14:anchorId="4ABFF3FD" wp14:editId="65CE27B1">
            <wp:simplePos x="0" y="0"/>
            <wp:positionH relativeFrom="column">
              <wp:posOffset>3712535</wp:posOffset>
            </wp:positionH>
            <wp:positionV relativeFrom="paragraph">
              <wp:posOffset>11371</wp:posOffset>
            </wp:positionV>
            <wp:extent cx="2641600" cy="3338195"/>
            <wp:effectExtent l="0" t="0" r="6350" b="0"/>
            <wp:wrapSquare wrapText="bothSides"/>
            <wp:docPr id="15436970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flipV="1">
                      <a:off x="0" y="0"/>
                      <a:ext cx="2641600" cy="3338195"/>
                    </a:xfrm>
                    <a:prstGeom prst="rect">
                      <a:avLst/>
                    </a:prstGeom>
                    <a:noFill/>
                    <a:ln>
                      <a:noFill/>
                    </a:ln>
                  </pic:spPr>
                </pic:pic>
              </a:graphicData>
            </a:graphic>
          </wp:anchor>
        </w:drawing>
      </w:r>
    </w:p>
    <w:p w14:paraId="64E09EE0" w14:textId="1334136B" w:rsidR="00D175F7" w:rsidRDefault="00E31E35" w:rsidP="00AC2DCF">
      <w:pPr>
        <w:rPr>
          <w:rFonts w:ascii="Arial" w:hAnsi="Arial" w:cs="Arial"/>
          <w:sz w:val="28"/>
          <w:szCs w:val="28"/>
          <w:lang w:val="en-US"/>
        </w:rPr>
      </w:pPr>
      <w:r w:rsidRPr="007918C7">
        <w:rPr>
          <w:rFonts w:ascii="Arial" w:hAnsi="Arial" w:cs="Arial"/>
          <w:noProof/>
          <w:sz w:val="28"/>
          <w:szCs w:val="28"/>
          <w:lang w:val="en-US"/>
        </w:rPr>
        <w:drawing>
          <wp:inline distT="0" distB="0" distL="0" distR="0" wp14:anchorId="4FD9B448" wp14:editId="546BE63E">
            <wp:extent cx="3515552" cy="2338888"/>
            <wp:effectExtent l="0" t="0" r="8890" b="4445"/>
            <wp:docPr id="15848035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19955" cy="2341817"/>
                    </a:xfrm>
                    <a:prstGeom prst="rect">
                      <a:avLst/>
                    </a:prstGeom>
                    <a:noFill/>
                    <a:ln>
                      <a:noFill/>
                    </a:ln>
                  </pic:spPr>
                </pic:pic>
              </a:graphicData>
            </a:graphic>
          </wp:inline>
        </w:drawing>
      </w:r>
    </w:p>
    <w:p w14:paraId="219CFF33" w14:textId="77777777" w:rsidR="001238D0" w:rsidRDefault="001238D0" w:rsidP="00AC2DCF">
      <w:pPr>
        <w:rPr>
          <w:rFonts w:ascii="Arial" w:hAnsi="Arial" w:cs="Arial"/>
          <w:sz w:val="28"/>
          <w:szCs w:val="28"/>
          <w:lang w:val="en-US"/>
        </w:rPr>
      </w:pPr>
    </w:p>
    <w:p w14:paraId="078EBE6E" w14:textId="77777777" w:rsidR="001238D0" w:rsidRDefault="001238D0" w:rsidP="00AC2DCF">
      <w:pPr>
        <w:rPr>
          <w:rFonts w:ascii="Arial" w:hAnsi="Arial" w:cs="Arial"/>
          <w:sz w:val="28"/>
          <w:szCs w:val="28"/>
          <w:lang w:val="en-US"/>
        </w:rPr>
      </w:pPr>
    </w:p>
    <w:p w14:paraId="4B882DB6" w14:textId="77777777" w:rsidR="001238D0" w:rsidRDefault="001238D0" w:rsidP="00AC2DCF">
      <w:pPr>
        <w:rPr>
          <w:rFonts w:ascii="Arial" w:hAnsi="Arial" w:cs="Arial"/>
          <w:sz w:val="28"/>
          <w:szCs w:val="28"/>
          <w:lang w:val="en-US"/>
        </w:rPr>
      </w:pPr>
    </w:p>
    <w:p w14:paraId="55E8132B" w14:textId="77777777" w:rsidR="001238D0" w:rsidRDefault="001238D0" w:rsidP="00AC2DCF">
      <w:pPr>
        <w:rPr>
          <w:rFonts w:ascii="Arial" w:hAnsi="Arial" w:cs="Arial"/>
          <w:sz w:val="28"/>
          <w:szCs w:val="28"/>
          <w:lang w:val="en-US"/>
        </w:rPr>
      </w:pPr>
    </w:p>
    <w:p w14:paraId="4261158E" w14:textId="77777777" w:rsidR="006D24BF" w:rsidRPr="007918C7" w:rsidRDefault="006D24BF" w:rsidP="00AC2DCF">
      <w:pPr>
        <w:rPr>
          <w:rFonts w:ascii="Arial" w:hAnsi="Arial" w:cs="Arial"/>
          <w:sz w:val="28"/>
          <w:szCs w:val="28"/>
          <w:lang w:val="en-US"/>
        </w:rPr>
      </w:pPr>
    </w:p>
    <w:p w14:paraId="730788E5" w14:textId="1E1AA92B" w:rsidR="00722990" w:rsidRPr="007918C7" w:rsidRDefault="00722990" w:rsidP="00FD51ED">
      <w:pPr>
        <w:pStyle w:val="ListParagraph"/>
        <w:numPr>
          <w:ilvl w:val="0"/>
          <w:numId w:val="37"/>
        </w:numPr>
        <w:rPr>
          <w:rFonts w:ascii="Arial" w:hAnsi="Arial" w:cs="Arial"/>
          <w:color w:val="0070C0"/>
          <w:sz w:val="28"/>
          <w:szCs w:val="28"/>
          <w:lang w:val="en-US"/>
        </w:rPr>
      </w:pPr>
      <w:r w:rsidRPr="007918C7">
        <w:rPr>
          <w:rFonts w:ascii="Arial" w:hAnsi="Arial" w:cs="Arial"/>
          <w:color w:val="0070C0"/>
          <w:sz w:val="28"/>
          <w:szCs w:val="28"/>
          <w:lang w:val="en-US"/>
        </w:rPr>
        <w:lastRenderedPageBreak/>
        <w:t xml:space="preserve">CHAITANYA PURI JAIN </w:t>
      </w:r>
      <w:r w:rsidR="00EB000A" w:rsidRPr="007918C7">
        <w:rPr>
          <w:rFonts w:ascii="Arial" w:hAnsi="Arial" w:cs="Arial"/>
          <w:color w:val="0070C0"/>
          <w:sz w:val="28"/>
          <w:szCs w:val="28"/>
          <w:lang w:val="en-US"/>
        </w:rPr>
        <w:t>MANDIR</w:t>
      </w:r>
      <w:r w:rsidR="00B619AE" w:rsidRPr="007918C7">
        <w:rPr>
          <w:rFonts w:ascii="Arial" w:hAnsi="Arial" w:cs="Arial"/>
          <w:color w:val="0070C0"/>
          <w:sz w:val="28"/>
          <w:szCs w:val="28"/>
          <w:lang w:val="en-US"/>
        </w:rPr>
        <w:t xml:space="preserve">: </w:t>
      </w:r>
    </w:p>
    <w:p w14:paraId="586AB457" w14:textId="44F0C8C0" w:rsidR="00D92B2B" w:rsidRPr="007918C7" w:rsidRDefault="00F95812" w:rsidP="00B619AE">
      <w:pPr>
        <w:pStyle w:val="ListParagraph"/>
        <w:rPr>
          <w:rFonts w:ascii="Arial" w:hAnsi="Arial" w:cs="Arial"/>
          <w:color w:val="000000" w:themeColor="text1"/>
          <w:sz w:val="28"/>
          <w:szCs w:val="28"/>
          <w:lang w:val="en-US"/>
        </w:rPr>
      </w:pPr>
      <w:r w:rsidRPr="007918C7">
        <w:rPr>
          <w:rFonts w:ascii="Arial" w:hAnsi="Arial" w:cs="Arial"/>
          <w:color w:val="000000" w:themeColor="text1"/>
          <w:sz w:val="28"/>
          <w:szCs w:val="28"/>
          <w:lang w:val="en-US"/>
        </w:rPr>
        <w:t xml:space="preserve">IT’S a JAIN Mandir </w:t>
      </w:r>
      <w:r w:rsidR="002F05F4" w:rsidRPr="007918C7">
        <w:rPr>
          <w:rFonts w:ascii="Arial" w:hAnsi="Arial" w:cs="Arial"/>
          <w:color w:val="000000" w:themeColor="text1"/>
          <w:sz w:val="28"/>
          <w:szCs w:val="28"/>
          <w:lang w:val="en-US"/>
        </w:rPr>
        <w:t xml:space="preserve">which is built by white </w:t>
      </w:r>
      <w:r w:rsidR="00D92B2B" w:rsidRPr="007918C7">
        <w:rPr>
          <w:rFonts w:ascii="Arial" w:hAnsi="Arial" w:cs="Arial"/>
          <w:color w:val="000000" w:themeColor="text1"/>
          <w:sz w:val="28"/>
          <w:szCs w:val="28"/>
          <w:lang w:val="en-US"/>
        </w:rPr>
        <w:t>marble, surrounded</w:t>
      </w:r>
      <w:r w:rsidR="002F05F4" w:rsidRPr="007918C7">
        <w:rPr>
          <w:rFonts w:ascii="Arial" w:hAnsi="Arial" w:cs="Arial"/>
          <w:color w:val="000000" w:themeColor="text1"/>
          <w:sz w:val="28"/>
          <w:szCs w:val="28"/>
          <w:lang w:val="en-US"/>
        </w:rPr>
        <w:t xml:space="preserve"> by </w:t>
      </w:r>
      <w:r w:rsidR="00D92B2B" w:rsidRPr="007918C7">
        <w:rPr>
          <w:rFonts w:ascii="Arial" w:hAnsi="Arial" w:cs="Arial"/>
          <w:color w:val="000000" w:themeColor="text1"/>
          <w:sz w:val="28"/>
          <w:szCs w:val="28"/>
          <w:lang w:val="en-US"/>
        </w:rPr>
        <w:t>Garden</w:t>
      </w:r>
    </w:p>
    <w:p w14:paraId="344A4F52" w14:textId="27E74EC5" w:rsidR="00B619AE" w:rsidRDefault="00D92B2B" w:rsidP="00B619AE">
      <w:pPr>
        <w:pStyle w:val="ListParagraph"/>
        <w:rPr>
          <w:rFonts w:ascii="Arial" w:hAnsi="Arial" w:cs="Arial"/>
          <w:color w:val="000000" w:themeColor="text1"/>
          <w:sz w:val="28"/>
          <w:szCs w:val="28"/>
          <w:lang w:val="en-US"/>
        </w:rPr>
      </w:pPr>
      <w:r w:rsidRPr="007918C7">
        <w:rPr>
          <w:rFonts w:ascii="Arial" w:hAnsi="Arial" w:cs="Arial"/>
          <w:color w:val="000000" w:themeColor="text1"/>
          <w:sz w:val="28"/>
          <w:szCs w:val="28"/>
          <w:lang w:val="en-US"/>
        </w:rPr>
        <w:t xml:space="preserve"> With Beautiful </w:t>
      </w:r>
      <w:r w:rsidR="00061D26">
        <w:rPr>
          <w:rFonts w:ascii="Arial" w:hAnsi="Arial" w:cs="Arial"/>
          <w:color w:val="000000" w:themeColor="text1"/>
          <w:sz w:val="28"/>
          <w:szCs w:val="28"/>
          <w:lang w:val="en-US"/>
        </w:rPr>
        <w:t>Scenery.</w:t>
      </w:r>
    </w:p>
    <w:p w14:paraId="4E3638FB" w14:textId="77777777" w:rsidR="00061D26" w:rsidRPr="007918C7" w:rsidRDefault="00061D26" w:rsidP="00B619AE">
      <w:pPr>
        <w:pStyle w:val="ListParagraph"/>
        <w:rPr>
          <w:rFonts w:ascii="Arial" w:hAnsi="Arial" w:cs="Arial"/>
          <w:color w:val="000000" w:themeColor="text1"/>
          <w:sz w:val="28"/>
          <w:szCs w:val="28"/>
          <w:lang w:val="en-US"/>
        </w:rPr>
      </w:pPr>
    </w:p>
    <w:p w14:paraId="0F6A25A7" w14:textId="71621ADB" w:rsidR="008A4BCF" w:rsidRPr="001238D0" w:rsidRDefault="008A4BCF" w:rsidP="00AC2DCF">
      <w:pPr>
        <w:rPr>
          <w:rFonts w:ascii="Arial" w:hAnsi="Arial" w:cs="Arial"/>
          <w:sz w:val="36"/>
          <w:szCs w:val="36"/>
          <w:lang w:val="en-US"/>
        </w:rPr>
      </w:pPr>
    </w:p>
    <w:p w14:paraId="24F99162" w14:textId="6FD3AAAF" w:rsidR="008A4BCF" w:rsidRPr="001238D0" w:rsidRDefault="003A21BD" w:rsidP="00FD51ED">
      <w:pPr>
        <w:pStyle w:val="ListParagraph"/>
        <w:numPr>
          <w:ilvl w:val="0"/>
          <w:numId w:val="38"/>
        </w:numPr>
        <w:rPr>
          <w:rFonts w:ascii="Arial" w:hAnsi="Arial" w:cs="Arial"/>
          <w:color w:val="0070C0"/>
          <w:sz w:val="36"/>
          <w:szCs w:val="36"/>
          <w:lang w:val="en-US"/>
        </w:rPr>
      </w:pPr>
      <w:r w:rsidRPr="00FD51ED">
        <w:rPr>
          <w:rFonts w:ascii="Arial" w:hAnsi="Arial" w:cs="Arial"/>
          <w:color w:val="0070C0"/>
          <w:sz w:val="32"/>
          <w:szCs w:val="32"/>
          <w:lang w:val="en-US"/>
        </w:rPr>
        <w:t xml:space="preserve">NTR </w:t>
      </w:r>
      <w:r w:rsidR="007B7033" w:rsidRPr="00FD51ED">
        <w:rPr>
          <w:rFonts w:ascii="Arial" w:hAnsi="Arial" w:cs="Arial"/>
          <w:color w:val="0070C0"/>
          <w:sz w:val="32"/>
          <w:szCs w:val="32"/>
          <w:lang w:val="en-US"/>
        </w:rPr>
        <w:t>GARDEN</w:t>
      </w:r>
      <w:r w:rsidR="007B7033" w:rsidRPr="001238D0">
        <w:rPr>
          <w:rFonts w:ascii="Arial" w:hAnsi="Arial" w:cs="Arial"/>
          <w:color w:val="0070C0"/>
          <w:sz w:val="36"/>
          <w:szCs w:val="36"/>
          <w:lang w:val="en-US"/>
        </w:rPr>
        <w:t>:</w:t>
      </w:r>
    </w:p>
    <w:p w14:paraId="3C2E5C66" w14:textId="54F4BEBD" w:rsidR="00A649E1" w:rsidRPr="007918C7" w:rsidRDefault="003A21BD" w:rsidP="00AC2DCF">
      <w:pPr>
        <w:rPr>
          <w:rFonts w:ascii="Arial" w:hAnsi="Arial" w:cs="Arial"/>
          <w:sz w:val="28"/>
          <w:szCs w:val="28"/>
          <w:lang w:val="en-US"/>
        </w:rPr>
      </w:pPr>
      <w:r w:rsidRPr="007918C7">
        <w:rPr>
          <w:rFonts w:ascii="Arial" w:hAnsi="Arial" w:cs="Arial"/>
          <w:sz w:val="28"/>
          <w:szCs w:val="28"/>
          <w:lang w:val="en-US"/>
        </w:rPr>
        <w:t xml:space="preserve">NTR Gardens is a small public, urban park of 36 acres adjacent to </w:t>
      </w:r>
      <w:proofErr w:type="gramStart"/>
      <w:r w:rsidRPr="007918C7">
        <w:rPr>
          <w:rFonts w:ascii="Arial" w:hAnsi="Arial" w:cs="Arial"/>
          <w:sz w:val="28"/>
          <w:szCs w:val="28"/>
          <w:lang w:val="en-US"/>
        </w:rPr>
        <w:t>Hussain Sagar lake</w:t>
      </w:r>
      <w:proofErr w:type="gramEnd"/>
      <w:r w:rsidRPr="007918C7">
        <w:rPr>
          <w:rFonts w:ascii="Arial" w:hAnsi="Arial" w:cs="Arial"/>
          <w:sz w:val="28"/>
          <w:szCs w:val="28"/>
          <w:lang w:val="en-US"/>
        </w:rPr>
        <w:t xml:space="preserve"> in Hyderabad, India. It is named after the former Chief minister of Andhra Pradesh, N. T. Rama Rao. Constructed in several phases since 1999, the area that is predominantly a park is geographically located in the </w:t>
      </w:r>
      <w:r w:rsidR="007B7033" w:rsidRPr="007918C7">
        <w:rPr>
          <w:rFonts w:ascii="Arial" w:hAnsi="Arial" w:cs="Arial"/>
          <w:sz w:val="28"/>
          <w:szCs w:val="28"/>
          <w:lang w:val="en-US"/>
        </w:rPr>
        <w:t>center</w:t>
      </w:r>
      <w:r w:rsidRPr="007918C7">
        <w:rPr>
          <w:rFonts w:ascii="Arial" w:hAnsi="Arial" w:cs="Arial"/>
          <w:sz w:val="28"/>
          <w:szCs w:val="28"/>
          <w:lang w:val="en-US"/>
        </w:rPr>
        <w:t xml:space="preserve"> of the city, and is close to other tourist attractions such as Birla Mandir, Necklace Road and Lumbini Park. It is maintained by the Buddha Purnima Project Authority that functions under the directives of the Government of Telang</w:t>
      </w:r>
    </w:p>
    <w:p w14:paraId="4155BBE3" w14:textId="2505F90D" w:rsidR="007918C7" w:rsidRDefault="000A73A1" w:rsidP="00AC2DCF">
      <w:pPr>
        <w:rPr>
          <w:rFonts w:ascii="Arial" w:hAnsi="Arial" w:cs="Arial"/>
          <w:sz w:val="28"/>
          <w:szCs w:val="28"/>
          <w:lang w:val="en-US"/>
        </w:rPr>
      </w:pPr>
      <w:r w:rsidRPr="007918C7">
        <w:rPr>
          <w:rFonts w:ascii="Arial" w:hAnsi="Arial" w:cs="Arial"/>
          <w:noProof/>
          <w:sz w:val="28"/>
          <w:szCs w:val="28"/>
          <w:lang w:val="en-US"/>
        </w:rPr>
        <w:drawing>
          <wp:inline distT="0" distB="0" distL="0" distR="0" wp14:anchorId="5A582317" wp14:editId="63D17D4E">
            <wp:extent cx="4239906" cy="2761638"/>
            <wp:effectExtent l="0" t="0" r="8255" b="635"/>
            <wp:docPr id="190616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62901" name=""/>
                    <pic:cNvPicPr/>
                  </pic:nvPicPr>
                  <pic:blipFill>
                    <a:blip r:embed="rId13"/>
                    <a:stretch>
                      <a:fillRect/>
                    </a:stretch>
                  </pic:blipFill>
                  <pic:spPr>
                    <a:xfrm>
                      <a:off x="0" y="0"/>
                      <a:ext cx="4257349" cy="2772999"/>
                    </a:xfrm>
                    <a:prstGeom prst="rect">
                      <a:avLst/>
                    </a:prstGeom>
                  </pic:spPr>
                </pic:pic>
              </a:graphicData>
            </a:graphic>
          </wp:inline>
        </w:drawing>
      </w:r>
    </w:p>
    <w:p w14:paraId="55896E2D" w14:textId="77777777" w:rsidR="001A2FA9" w:rsidRDefault="001A2FA9" w:rsidP="00AC2DCF">
      <w:pPr>
        <w:rPr>
          <w:rFonts w:ascii="Arial" w:hAnsi="Arial" w:cs="Arial"/>
          <w:sz w:val="28"/>
          <w:szCs w:val="28"/>
          <w:lang w:val="en-US"/>
        </w:rPr>
      </w:pPr>
    </w:p>
    <w:p w14:paraId="0C0D6B89" w14:textId="77777777" w:rsidR="001A2FA9" w:rsidRDefault="001A2FA9" w:rsidP="00AC2DCF">
      <w:pPr>
        <w:rPr>
          <w:rFonts w:ascii="Arial" w:hAnsi="Arial" w:cs="Arial"/>
          <w:sz w:val="28"/>
          <w:szCs w:val="28"/>
          <w:lang w:val="en-US"/>
        </w:rPr>
      </w:pPr>
    </w:p>
    <w:p w14:paraId="16C667D5" w14:textId="77777777" w:rsidR="001A2FA9" w:rsidRDefault="001A2FA9" w:rsidP="00AC2DCF">
      <w:pPr>
        <w:rPr>
          <w:rFonts w:ascii="Arial" w:hAnsi="Arial" w:cs="Arial"/>
          <w:sz w:val="28"/>
          <w:szCs w:val="28"/>
          <w:lang w:val="en-US"/>
        </w:rPr>
      </w:pPr>
    </w:p>
    <w:p w14:paraId="4EA3287D" w14:textId="77777777" w:rsidR="001A2FA9" w:rsidRDefault="001A2FA9" w:rsidP="00AC2DCF">
      <w:pPr>
        <w:rPr>
          <w:rFonts w:ascii="Arial" w:hAnsi="Arial" w:cs="Arial"/>
          <w:sz w:val="28"/>
          <w:szCs w:val="28"/>
          <w:lang w:val="en-US"/>
        </w:rPr>
      </w:pPr>
    </w:p>
    <w:p w14:paraId="317AE479" w14:textId="77777777" w:rsidR="001A2FA9" w:rsidRDefault="001A2FA9" w:rsidP="00AC2DCF">
      <w:pPr>
        <w:rPr>
          <w:rFonts w:ascii="Arial" w:hAnsi="Arial" w:cs="Arial"/>
          <w:sz w:val="28"/>
          <w:szCs w:val="28"/>
          <w:lang w:val="en-US"/>
        </w:rPr>
      </w:pPr>
    </w:p>
    <w:p w14:paraId="14913611" w14:textId="77777777" w:rsidR="003671FB" w:rsidRDefault="003671FB" w:rsidP="00AC2DCF">
      <w:pPr>
        <w:rPr>
          <w:rFonts w:ascii="Arial" w:hAnsi="Arial" w:cs="Arial"/>
          <w:sz w:val="28"/>
          <w:szCs w:val="28"/>
          <w:lang w:val="en-US"/>
        </w:rPr>
      </w:pPr>
    </w:p>
    <w:p w14:paraId="375093A9" w14:textId="77777777" w:rsidR="001A2FA9" w:rsidRDefault="001A2FA9" w:rsidP="00AC2DCF">
      <w:pPr>
        <w:rPr>
          <w:rFonts w:ascii="Arial" w:hAnsi="Arial" w:cs="Arial"/>
          <w:sz w:val="28"/>
          <w:szCs w:val="28"/>
          <w:lang w:val="en-US"/>
        </w:rPr>
      </w:pPr>
    </w:p>
    <w:p w14:paraId="10F2BAB0" w14:textId="77777777" w:rsidR="00E53E0E" w:rsidRDefault="00E53E0E" w:rsidP="00AC2DCF">
      <w:pPr>
        <w:rPr>
          <w:rFonts w:ascii="Arial" w:hAnsi="Arial" w:cs="Arial"/>
          <w:sz w:val="28"/>
          <w:szCs w:val="28"/>
          <w:lang w:val="en-US"/>
        </w:rPr>
      </w:pPr>
    </w:p>
    <w:p w14:paraId="7C21DC05" w14:textId="57D0422E" w:rsidR="008A4BCF" w:rsidRPr="00FD51ED" w:rsidRDefault="004C4F3D" w:rsidP="00FD51ED">
      <w:pPr>
        <w:pStyle w:val="ListParagraph"/>
        <w:numPr>
          <w:ilvl w:val="0"/>
          <w:numId w:val="36"/>
        </w:numPr>
        <w:rPr>
          <w:rFonts w:ascii="Arial" w:hAnsi="Arial" w:cs="Arial"/>
          <w:color w:val="0070C0"/>
          <w:sz w:val="32"/>
          <w:szCs w:val="32"/>
          <w:lang w:val="en-US"/>
        </w:rPr>
      </w:pPr>
      <w:r w:rsidRPr="00FD51ED">
        <w:rPr>
          <w:rFonts w:ascii="Arial" w:hAnsi="Arial" w:cs="Arial"/>
          <w:color w:val="0070C0"/>
          <w:sz w:val="32"/>
          <w:szCs w:val="32"/>
          <w:lang w:val="en-US"/>
        </w:rPr>
        <w:lastRenderedPageBreak/>
        <w:t>KULPAKJI JAIN TEMPLE</w:t>
      </w:r>
    </w:p>
    <w:p w14:paraId="14D3C442" w14:textId="41BAA1A0" w:rsidR="00A649E1" w:rsidRPr="007918C7" w:rsidRDefault="00701EFC" w:rsidP="00AC2DCF">
      <w:pPr>
        <w:rPr>
          <w:rFonts w:ascii="Arial" w:hAnsi="Arial" w:cs="Arial"/>
          <w:sz w:val="28"/>
          <w:szCs w:val="28"/>
          <w:lang w:val="en-US"/>
        </w:rPr>
      </w:pPr>
      <w:proofErr w:type="spellStart"/>
      <w:r w:rsidRPr="007918C7">
        <w:rPr>
          <w:rFonts w:ascii="Arial" w:hAnsi="Arial" w:cs="Arial"/>
          <w:sz w:val="28"/>
          <w:szCs w:val="28"/>
          <w:lang w:val="en-US"/>
        </w:rPr>
        <w:t>Kulpakji</w:t>
      </w:r>
      <w:proofErr w:type="spellEnd"/>
      <w:r w:rsidRPr="007918C7">
        <w:rPr>
          <w:rFonts w:ascii="Arial" w:hAnsi="Arial" w:cs="Arial"/>
          <w:sz w:val="28"/>
          <w:szCs w:val="28"/>
          <w:lang w:val="en-US"/>
        </w:rPr>
        <w:t xml:space="preserve"> also </w:t>
      </w:r>
      <w:proofErr w:type="spellStart"/>
      <w:r w:rsidRPr="007918C7">
        <w:rPr>
          <w:rFonts w:ascii="Arial" w:hAnsi="Arial" w:cs="Arial"/>
          <w:sz w:val="28"/>
          <w:szCs w:val="28"/>
          <w:lang w:val="en-US"/>
        </w:rPr>
        <w:t>Kolanupaka</w:t>
      </w:r>
      <w:proofErr w:type="spellEnd"/>
      <w:r w:rsidRPr="007918C7">
        <w:rPr>
          <w:rFonts w:ascii="Arial" w:hAnsi="Arial" w:cs="Arial"/>
          <w:sz w:val="28"/>
          <w:szCs w:val="28"/>
          <w:lang w:val="en-US"/>
        </w:rPr>
        <w:t xml:space="preserve"> Temple is a </w:t>
      </w:r>
      <w:r w:rsidR="00367CBA" w:rsidRPr="007918C7">
        <w:rPr>
          <w:rFonts w:ascii="Arial" w:hAnsi="Arial" w:cs="Arial"/>
          <w:sz w:val="28"/>
          <w:szCs w:val="28"/>
          <w:lang w:val="en-US"/>
        </w:rPr>
        <w:t>2,000-year-old</w:t>
      </w:r>
      <w:r w:rsidR="00480FAC" w:rsidRPr="007918C7">
        <w:rPr>
          <w:rFonts w:ascii="Arial" w:hAnsi="Arial" w:cs="Arial"/>
          <w:sz w:val="28"/>
          <w:szCs w:val="28"/>
          <w:lang w:val="en-US"/>
        </w:rPr>
        <w:t xml:space="preserve"> Jain</w:t>
      </w:r>
      <w:r w:rsidRPr="007918C7">
        <w:rPr>
          <w:rFonts w:ascii="Arial" w:hAnsi="Arial" w:cs="Arial"/>
          <w:sz w:val="28"/>
          <w:szCs w:val="28"/>
          <w:lang w:val="en-US"/>
        </w:rPr>
        <w:t xml:space="preserve"> temple at the village of Kolanupaka in Aler City, Yadadri district, Telangana, </w:t>
      </w:r>
      <w:r w:rsidR="00480FAC" w:rsidRPr="007918C7">
        <w:rPr>
          <w:rFonts w:ascii="Arial" w:hAnsi="Arial" w:cs="Arial"/>
          <w:sz w:val="28"/>
          <w:szCs w:val="28"/>
          <w:lang w:val="en-US"/>
        </w:rPr>
        <w:t>India. The</w:t>
      </w:r>
      <w:r w:rsidRPr="007918C7">
        <w:rPr>
          <w:rFonts w:ascii="Arial" w:hAnsi="Arial" w:cs="Arial"/>
          <w:sz w:val="28"/>
          <w:szCs w:val="28"/>
          <w:lang w:val="en-US"/>
        </w:rPr>
        <w:t xml:space="preserve"> temple houses three deities: one each of Lord Rishabhanatha, Lord Neminatha, and Lord Mahavira. The image of Lord Rishabhanatha, carved of a green stone has been historically famous as "</w:t>
      </w:r>
      <w:proofErr w:type="spellStart"/>
      <w:r w:rsidRPr="007918C7">
        <w:rPr>
          <w:rFonts w:ascii="Arial" w:hAnsi="Arial" w:cs="Arial"/>
          <w:sz w:val="28"/>
          <w:szCs w:val="28"/>
          <w:lang w:val="en-US"/>
        </w:rPr>
        <w:t>Manikyaswami</w:t>
      </w:r>
      <w:proofErr w:type="spellEnd"/>
      <w:r w:rsidRPr="007918C7">
        <w:rPr>
          <w:rFonts w:ascii="Arial" w:hAnsi="Arial" w:cs="Arial"/>
          <w:sz w:val="28"/>
          <w:szCs w:val="28"/>
          <w:lang w:val="en-US"/>
        </w:rPr>
        <w:t xml:space="preserve">" and </w:t>
      </w:r>
      <w:proofErr w:type="spellStart"/>
      <w:r w:rsidRPr="007918C7">
        <w:rPr>
          <w:rFonts w:ascii="Arial" w:hAnsi="Arial" w:cs="Arial"/>
          <w:sz w:val="28"/>
          <w:szCs w:val="28"/>
          <w:lang w:val="en-US"/>
        </w:rPr>
        <w:t>Jivantasvami</w:t>
      </w:r>
      <w:proofErr w:type="spellEnd"/>
      <w:r w:rsidR="002B7F55" w:rsidRPr="007918C7">
        <w:rPr>
          <w:rFonts w:ascii="Arial" w:hAnsi="Arial" w:cs="Arial"/>
          <w:sz w:val="28"/>
          <w:szCs w:val="28"/>
          <w:lang w:val="en-US"/>
        </w:rPr>
        <w:t>.</w:t>
      </w:r>
    </w:p>
    <w:p w14:paraId="3E81871A" w14:textId="48B114D7" w:rsidR="00A649E1" w:rsidRPr="007918C7" w:rsidRDefault="00D92B2B" w:rsidP="00AC2DCF">
      <w:pPr>
        <w:rPr>
          <w:rFonts w:ascii="Arial" w:hAnsi="Arial" w:cs="Arial"/>
          <w:sz w:val="28"/>
          <w:szCs w:val="28"/>
          <w:lang w:val="en-US"/>
        </w:rPr>
      </w:pPr>
      <w:r w:rsidRPr="007918C7">
        <w:rPr>
          <w:rFonts w:ascii="Arial" w:hAnsi="Arial" w:cs="Arial"/>
          <w:noProof/>
          <w:sz w:val="28"/>
          <w:szCs w:val="28"/>
          <w:lang w:val="en-US"/>
        </w:rPr>
        <w:drawing>
          <wp:anchor distT="0" distB="0" distL="114300" distR="114300" simplePos="0" relativeHeight="251658242" behindDoc="0" locked="0" layoutInCell="1" allowOverlap="1" wp14:anchorId="05FEF38B" wp14:editId="367D6520">
            <wp:simplePos x="0" y="0"/>
            <wp:positionH relativeFrom="page">
              <wp:posOffset>1371600</wp:posOffset>
            </wp:positionH>
            <wp:positionV relativeFrom="paragraph">
              <wp:posOffset>20955</wp:posOffset>
            </wp:positionV>
            <wp:extent cx="4048760" cy="2671445"/>
            <wp:effectExtent l="0" t="0" r="8890" b="0"/>
            <wp:wrapSquare wrapText="bothSides"/>
            <wp:docPr id="4599275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48760" cy="2671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0DB966" w14:textId="611A4AB6" w:rsidR="00A649E1" w:rsidRPr="007918C7" w:rsidRDefault="00A649E1" w:rsidP="00AC2DCF">
      <w:pPr>
        <w:rPr>
          <w:rFonts w:ascii="Arial" w:hAnsi="Arial" w:cs="Arial"/>
          <w:sz w:val="28"/>
          <w:szCs w:val="28"/>
          <w:lang w:val="en-US"/>
        </w:rPr>
      </w:pPr>
    </w:p>
    <w:p w14:paraId="7049D5C5" w14:textId="25016ED7" w:rsidR="00A649E1" w:rsidRPr="007918C7" w:rsidRDefault="00A649E1" w:rsidP="00AC2DCF">
      <w:pPr>
        <w:rPr>
          <w:rFonts w:ascii="Arial" w:hAnsi="Arial" w:cs="Arial"/>
          <w:sz w:val="28"/>
          <w:szCs w:val="28"/>
          <w:lang w:val="en-US"/>
        </w:rPr>
      </w:pPr>
    </w:p>
    <w:p w14:paraId="5EC7FA01" w14:textId="6E35C3F6" w:rsidR="00A649E1" w:rsidRPr="007918C7" w:rsidRDefault="00A649E1" w:rsidP="00AC2DCF">
      <w:pPr>
        <w:rPr>
          <w:rFonts w:ascii="Arial" w:hAnsi="Arial" w:cs="Arial"/>
          <w:sz w:val="28"/>
          <w:szCs w:val="28"/>
          <w:lang w:val="en-US"/>
        </w:rPr>
      </w:pPr>
    </w:p>
    <w:p w14:paraId="01785763" w14:textId="387055CE" w:rsidR="00A649E1" w:rsidRPr="007918C7" w:rsidRDefault="00A649E1" w:rsidP="00AC2DCF">
      <w:pPr>
        <w:rPr>
          <w:rFonts w:ascii="Arial" w:hAnsi="Arial" w:cs="Arial"/>
          <w:sz w:val="28"/>
          <w:szCs w:val="28"/>
          <w:lang w:val="en-US"/>
        </w:rPr>
      </w:pPr>
    </w:p>
    <w:p w14:paraId="46A288E3" w14:textId="77777777" w:rsidR="007918C7" w:rsidRPr="007918C7" w:rsidRDefault="007918C7" w:rsidP="00AC2DCF">
      <w:pPr>
        <w:rPr>
          <w:rFonts w:ascii="Arial" w:hAnsi="Arial" w:cs="Arial"/>
          <w:sz w:val="28"/>
          <w:szCs w:val="28"/>
          <w:lang w:val="en-US"/>
        </w:rPr>
      </w:pPr>
    </w:p>
    <w:p w14:paraId="70041910" w14:textId="712B5555" w:rsidR="00A649E1" w:rsidRPr="007918C7" w:rsidRDefault="00A649E1" w:rsidP="00AC2DCF">
      <w:pPr>
        <w:rPr>
          <w:rFonts w:ascii="Arial" w:hAnsi="Arial" w:cs="Arial"/>
          <w:sz w:val="28"/>
          <w:szCs w:val="28"/>
          <w:lang w:val="en-US"/>
        </w:rPr>
      </w:pPr>
    </w:p>
    <w:p w14:paraId="566F5616" w14:textId="77777777" w:rsidR="00A649E1" w:rsidRPr="007918C7" w:rsidRDefault="00A649E1" w:rsidP="00AC2DCF">
      <w:pPr>
        <w:rPr>
          <w:rFonts w:ascii="Arial" w:hAnsi="Arial" w:cs="Arial"/>
          <w:sz w:val="28"/>
          <w:szCs w:val="28"/>
          <w:lang w:val="en-US"/>
        </w:rPr>
      </w:pPr>
    </w:p>
    <w:p w14:paraId="50ECD5ED" w14:textId="77777777" w:rsidR="00A649E1" w:rsidRPr="007918C7" w:rsidRDefault="00A649E1" w:rsidP="00AC2DCF">
      <w:pPr>
        <w:rPr>
          <w:rFonts w:ascii="Arial" w:hAnsi="Arial" w:cs="Arial"/>
          <w:sz w:val="28"/>
          <w:szCs w:val="28"/>
          <w:lang w:val="en-US"/>
        </w:rPr>
      </w:pPr>
    </w:p>
    <w:p w14:paraId="5A8E3099" w14:textId="1DE2CE9A" w:rsidR="009E3860" w:rsidRPr="00FD51ED" w:rsidRDefault="001B1FB8" w:rsidP="00FD51ED">
      <w:pPr>
        <w:pStyle w:val="ListParagraph"/>
        <w:numPr>
          <w:ilvl w:val="0"/>
          <w:numId w:val="35"/>
        </w:numPr>
        <w:rPr>
          <w:rFonts w:ascii="Arial" w:hAnsi="Arial" w:cs="Arial"/>
          <w:color w:val="0070C0"/>
          <w:sz w:val="32"/>
          <w:szCs w:val="32"/>
          <w:lang w:val="en-US"/>
        </w:rPr>
      </w:pPr>
      <w:r w:rsidRPr="00FD51ED">
        <w:rPr>
          <w:rFonts w:ascii="Arial" w:hAnsi="Arial" w:cs="Arial"/>
          <w:color w:val="0070C0"/>
          <w:sz w:val="32"/>
          <w:szCs w:val="32"/>
          <w:lang w:val="en-US"/>
        </w:rPr>
        <w:t>NEHRU ZOOLOGICAL PARK</w:t>
      </w:r>
    </w:p>
    <w:p w14:paraId="5D8CF6A1" w14:textId="4DE2AC8E" w:rsidR="0070258B" w:rsidRPr="007918C7" w:rsidRDefault="009E3860" w:rsidP="0070258B">
      <w:pPr>
        <w:rPr>
          <w:rFonts w:ascii="Arial" w:hAnsi="Arial" w:cs="Arial"/>
          <w:sz w:val="28"/>
          <w:szCs w:val="28"/>
          <w:lang w:val="en-US"/>
        </w:rPr>
      </w:pPr>
      <w:r w:rsidRPr="007918C7">
        <w:rPr>
          <w:rFonts w:ascii="Arial" w:hAnsi="Arial" w:cs="Arial"/>
          <w:sz w:val="28"/>
          <w:szCs w:val="28"/>
          <w:lang w:val="en-US"/>
        </w:rPr>
        <w:t>Nehru Zoological Park is one of the largest zoos of India and one of the top sightseeing places to visit in Hyderabad. Run by the Forest department, Government of Telangana, the zoo has been named after Jawaharlal Nehru, the first prime minister of the country</w:t>
      </w:r>
      <w:r w:rsidR="00061D26">
        <w:rPr>
          <w:rFonts w:ascii="Arial" w:hAnsi="Arial" w:cs="Arial"/>
          <w:sz w:val="28"/>
          <w:szCs w:val="28"/>
          <w:lang w:val="en-US"/>
        </w:rPr>
        <w:t xml:space="preserve">. </w:t>
      </w:r>
      <w:r w:rsidRPr="007918C7">
        <w:rPr>
          <w:rFonts w:ascii="Arial" w:hAnsi="Arial" w:cs="Arial"/>
          <w:sz w:val="28"/>
          <w:szCs w:val="28"/>
          <w:lang w:val="en-US"/>
        </w:rPr>
        <w:t>Spread over an area of approximately 380 acres, the Nehru Zoo Park boasts of almost 1,500 species of birds, mammals and reptiles. Adding to the extensive varieties of wildlife, this zoo park is considered to be the first one where animals</w:t>
      </w:r>
      <w:r w:rsidR="00804BEA" w:rsidRPr="007918C7">
        <w:rPr>
          <w:rFonts w:ascii="Arial" w:hAnsi="Arial" w:cs="Arial"/>
          <w:sz w:val="28"/>
          <w:szCs w:val="28"/>
          <w:lang w:val="en-US"/>
        </w:rPr>
        <w:t xml:space="preserve"> are kept</w:t>
      </w:r>
      <w:r w:rsidRPr="007918C7">
        <w:rPr>
          <w:rFonts w:ascii="Arial" w:hAnsi="Arial" w:cs="Arial"/>
          <w:sz w:val="28"/>
          <w:szCs w:val="28"/>
          <w:lang w:val="en-US"/>
        </w:rPr>
        <w:t>.</w:t>
      </w:r>
      <w:r w:rsidR="00043B62" w:rsidRPr="007918C7">
        <w:rPr>
          <w:rFonts w:ascii="Arial" w:hAnsi="Arial" w:cs="Arial"/>
          <w:sz w:val="28"/>
          <w:szCs w:val="28"/>
          <w:lang w:val="en-US"/>
        </w:rPr>
        <w:t xml:space="preserve"> </w:t>
      </w:r>
    </w:p>
    <w:p w14:paraId="48F1A214" w14:textId="5BB7E1C5" w:rsidR="0070258B" w:rsidRPr="00E53E0E" w:rsidRDefault="00264E81" w:rsidP="00E53E0E">
      <w:pPr>
        <w:pStyle w:val="ListParagraph"/>
        <w:ind w:left="927"/>
        <w:rPr>
          <w:rFonts w:ascii="Arial" w:hAnsi="Arial" w:cs="Arial"/>
          <w:noProof/>
          <w:sz w:val="28"/>
          <w:szCs w:val="28"/>
          <w:lang w:val="en-US"/>
        </w:rPr>
      </w:pPr>
      <w:r w:rsidRPr="007918C7">
        <w:rPr>
          <w:rFonts w:ascii="Arial" w:hAnsi="Arial" w:cs="Arial"/>
          <w:noProof/>
          <w:sz w:val="28"/>
          <w:szCs w:val="28"/>
          <w:lang w:val="en-US"/>
        </w:rPr>
        <w:drawing>
          <wp:inline distT="0" distB="0" distL="0" distR="0" wp14:anchorId="23A65C72" wp14:editId="4035356A">
            <wp:extent cx="3062177" cy="2302761"/>
            <wp:effectExtent l="0" t="0" r="5080" b="2540"/>
            <wp:docPr id="5659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5237" name=""/>
                    <pic:cNvPicPr/>
                  </pic:nvPicPr>
                  <pic:blipFill>
                    <a:blip r:embed="rId15"/>
                    <a:stretch>
                      <a:fillRect/>
                    </a:stretch>
                  </pic:blipFill>
                  <pic:spPr>
                    <a:xfrm>
                      <a:off x="0" y="0"/>
                      <a:ext cx="3065845" cy="2305519"/>
                    </a:xfrm>
                    <a:prstGeom prst="rect">
                      <a:avLst/>
                    </a:prstGeom>
                  </pic:spPr>
                </pic:pic>
              </a:graphicData>
            </a:graphic>
          </wp:inline>
        </w:drawing>
      </w:r>
    </w:p>
    <w:p w14:paraId="29A37B03" w14:textId="405894CB" w:rsidR="00972EF6" w:rsidRPr="00FD51ED" w:rsidRDefault="00551B4E" w:rsidP="001238D0">
      <w:pPr>
        <w:pStyle w:val="ListParagraph"/>
        <w:numPr>
          <w:ilvl w:val="0"/>
          <w:numId w:val="24"/>
        </w:numPr>
        <w:rPr>
          <w:rFonts w:ascii="Arial" w:hAnsi="Arial" w:cs="Arial"/>
          <w:color w:val="0070C0"/>
          <w:sz w:val="32"/>
          <w:szCs w:val="32"/>
          <w:lang w:val="en-US"/>
        </w:rPr>
      </w:pPr>
      <w:r w:rsidRPr="00FD51ED">
        <w:rPr>
          <w:rFonts w:ascii="Arial" w:hAnsi="Arial" w:cs="Arial"/>
          <w:color w:val="0070C0"/>
          <w:sz w:val="32"/>
          <w:szCs w:val="32"/>
          <w:lang w:val="en-US"/>
        </w:rPr>
        <w:lastRenderedPageBreak/>
        <w:t>RA</w:t>
      </w:r>
      <w:r w:rsidR="00E33426" w:rsidRPr="00FD51ED">
        <w:rPr>
          <w:rFonts w:ascii="Arial" w:hAnsi="Arial" w:cs="Arial"/>
          <w:color w:val="0070C0"/>
          <w:sz w:val="32"/>
          <w:szCs w:val="32"/>
          <w:lang w:val="en-US"/>
        </w:rPr>
        <w:t>MOJI FLIM CITY:</w:t>
      </w:r>
    </w:p>
    <w:p w14:paraId="4EEF502C" w14:textId="745D4E0C" w:rsidR="007B7033" w:rsidRPr="007918C7" w:rsidRDefault="007B7033" w:rsidP="007B7033">
      <w:pPr>
        <w:rPr>
          <w:rFonts w:ascii="Arial" w:hAnsi="Arial" w:cs="Arial"/>
          <w:sz w:val="28"/>
          <w:szCs w:val="28"/>
          <w:lang w:val="en-US"/>
        </w:rPr>
      </w:pPr>
      <w:r w:rsidRPr="007918C7">
        <w:rPr>
          <w:rFonts w:ascii="Arial" w:hAnsi="Arial" w:cs="Arial"/>
          <w:sz w:val="28"/>
          <w:szCs w:val="28"/>
          <w:lang w:val="en-US"/>
        </w:rPr>
        <w:t xml:space="preserve"> Ramoji Film City is an integrated film studio facility located in Abdullahpurmet, Hyderabad, India. Spread over 1,666 acres it is the largest film studio complex in the world and as such has been certified by the Guinness World Records. It was established by Telugu media tycoon Ramoji Rao in 1996. The Guardian described Ramoji Film City as "city within a city."</w:t>
      </w:r>
    </w:p>
    <w:p w14:paraId="4DE392D5" w14:textId="0457F2F0" w:rsidR="007B7033" w:rsidRPr="007918C7" w:rsidRDefault="007B7033" w:rsidP="007B7033">
      <w:pPr>
        <w:rPr>
          <w:rFonts w:ascii="Arial" w:hAnsi="Arial" w:cs="Arial"/>
          <w:sz w:val="28"/>
          <w:szCs w:val="28"/>
          <w:lang w:val="en-US"/>
        </w:rPr>
      </w:pPr>
      <w:r w:rsidRPr="007918C7">
        <w:rPr>
          <w:rFonts w:ascii="Arial" w:hAnsi="Arial" w:cs="Arial"/>
          <w:sz w:val="28"/>
          <w:szCs w:val="28"/>
          <w:lang w:val="en-US"/>
        </w:rPr>
        <w:t>It is also a thematic holiday destination and a popular tourism and recreation center, containing natural and artificial attractions including an amusement park. Around 1.5 million tourists visit the place every year.</w:t>
      </w:r>
    </w:p>
    <w:p w14:paraId="16E30784" w14:textId="3A8820C4" w:rsidR="00E33426" w:rsidRPr="007918C7" w:rsidRDefault="007B7033" w:rsidP="007B7033">
      <w:pPr>
        <w:rPr>
          <w:rFonts w:ascii="Arial" w:hAnsi="Arial" w:cs="Arial"/>
          <w:sz w:val="28"/>
          <w:szCs w:val="28"/>
          <w:lang w:val="en-US"/>
        </w:rPr>
      </w:pPr>
      <w:r w:rsidRPr="007918C7">
        <w:rPr>
          <w:rFonts w:ascii="Arial" w:hAnsi="Arial" w:cs="Arial"/>
          <w:sz w:val="28"/>
          <w:szCs w:val="28"/>
          <w:lang w:val="en-US"/>
        </w:rPr>
        <w:t xml:space="preserve"> People can visit the film sets, theme parks, amusement rides, etc. The film city also has the set used for the films Bahubali: The Beginning (2015) and Baahubali 2: The Conclusion (2017); all the statues and props used in the films can be seen here. Around 1.5 million tourists visit the place every year.</w:t>
      </w:r>
    </w:p>
    <w:p w14:paraId="38FFA14B" w14:textId="07173955" w:rsidR="006F77FE" w:rsidRPr="007918C7" w:rsidRDefault="00872FE4" w:rsidP="007B7033">
      <w:pPr>
        <w:rPr>
          <w:rFonts w:ascii="Arial" w:hAnsi="Arial" w:cs="Arial"/>
          <w:sz w:val="28"/>
          <w:szCs w:val="28"/>
          <w:lang w:val="en-US"/>
        </w:rPr>
      </w:pPr>
      <w:r w:rsidRPr="007918C7">
        <w:rPr>
          <w:rFonts w:ascii="Arial" w:hAnsi="Arial" w:cs="Arial"/>
          <w:noProof/>
          <w:sz w:val="28"/>
          <w:szCs w:val="28"/>
          <w:lang w:val="en-US"/>
        </w:rPr>
        <w:drawing>
          <wp:anchor distT="0" distB="0" distL="114300" distR="114300" simplePos="0" relativeHeight="251658243" behindDoc="0" locked="0" layoutInCell="1" allowOverlap="1" wp14:anchorId="25062112" wp14:editId="00E39744">
            <wp:simplePos x="0" y="0"/>
            <wp:positionH relativeFrom="page">
              <wp:posOffset>1639570</wp:posOffset>
            </wp:positionH>
            <wp:positionV relativeFrom="paragraph">
              <wp:posOffset>1055567</wp:posOffset>
            </wp:positionV>
            <wp:extent cx="3423285" cy="4124960"/>
            <wp:effectExtent l="0" t="0" r="5715" b="8890"/>
            <wp:wrapSquare wrapText="bothSides"/>
            <wp:docPr id="591382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23285" cy="4124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2F2C" w:rsidRPr="007918C7">
        <w:rPr>
          <w:rFonts w:ascii="Arial" w:hAnsi="Arial" w:cs="Arial"/>
          <w:sz w:val="28"/>
          <w:szCs w:val="28"/>
          <w:lang w:val="en-US"/>
        </w:rPr>
        <w:t xml:space="preserve">There </w:t>
      </w:r>
      <w:proofErr w:type="gramStart"/>
      <w:r w:rsidR="00922F2C" w:rsidRPr="007918C7">
        <w:rPr>
          <w:rFonts w:ascii="Arial" w:hAnsi="Arial" w:cs="Arial"/>
          <w:sz w:val="28"/>
          <w:szCs w:val="28"/>
          <w:lang w:val="en-US"/>
        </w:rPr>
        <w:t>are</w:t>
      </w:r>
      <w:proofErr w:type="gramEnd"/>
      <w:r w:rsidR="00922F2C" w:rsidRPr="007918C7">
        <w:rPr>
          <w:rFonts w:ascii="Arial" w:hAnsi="Arial" w:cs="Arial"/>
          <w:sz w:val="28"/>
          <w:szCs w:val="28"/>
          <w:lang w:val="en-US"/>
        </w:rPr>
        <w:t xml:space="preserve"> various </w:t>
      </w:r>
      <w:r w:rsidR="00E876A1" w:rsidRPr="007918C7">
        <w:rPr>
          <w:rFonts w:ascii="Arial" w:hAnsi="Arial" w:cs="Arial"/>
          <w:sz w:val="28"/>
          <w:szCs w:val="28"/>
          <w:lang w:val="en-US"/>
        </w:rPr>
        <w:t>film</w:t>
      </w:r>
      <w:r w:rsidR="00922F2C" w:rsidRPr="007918C7">
        <w:rPr>
          <w:rFonts w:ascii="Arial" w:hAnsi="Arial" w:cs="Arial"/>
          <w:sz w:val="28"/>
          <w:szCs w:val="28"/>
          <w:lang w:val="en-US"/>
        </w:rPr>
        <w:t xml:space="preserve"> shooting done </w:t>
      </w:r>
      <w:r w:rsidR="00C736AC" w:rsidRPr="007918C7">
        <w:rPr>
          <w:rFonts w:ascii="Arial" w:hAnsi="Arial" w:cs="Arial"/>
          <w:sz w:val="28"/>
          <w:szCs w:val="28"/>
          <w:lang w:val="en-US"/>
        </w:rPr>
        <w:t>here. They</w:t>
      </w:r>
      <w:r w:rsidR="00CD54BE" w:rsidRPr="007918C7">
        <w:rPr>
          <w:rFonts w:ascii="Arial" w:hAnsi="Arial" w:cs="Arial"/>
          <w:sz w:val="28"/>
          <w:szCs w:val="28"/>
          <w:lang w:val="en-US"/>
        </w:rPr>
        <w:t xml:space="preserve"> provide bus for travelling around the </w:t>
      </w:r>
      <w:r w:rsidR="00401B3C" w:rsidRPr="007918C7">
        <w:rPr>
          <w:rFonts w:ascii="Arial" w:hAnsi="Arial" w:cs="Arial"/>
          <w:sz w:val="28"/>
          <w:szCs w:val="28"/>
          <w:lang w:val="en-US"/>
        </w:rPr>
        <w:t>film</w:t>
      </w:r>
      <w:r w:rsidR="00CD54BE" w:rsidRPr="007918C7">
        <w:rPr>
          <w:rFonts w:ascii="Arial" w:hAnsi="Arial" w:cs="Arial"/>
          <w:sz w:val="28"/>
          <w:szCs w:val="28"/>
          <w:lang w:val="en-US"/>
        </w:rPr>
        <w:t xml:space="preserve"> </w:t>
      </w:r>
      <w:r w:rsidR="00572972" w:rsidRPr="007918C7">
        <w:rPr>
          <w:rFonts w:ascii="Arial" w:hAnsi="Arial" w:cs="Arial"/>
          <w:sz w:val="28"/>
          <w:szCs w:val="28"/>
          <w:lang w:val="en-US"/>
        </w:rPr>
        <w:t>city. There</w:t>
      </w:r>
      <w:r w:rsidR="000525A5" w:rsidRPr="007918C7">
        <w:rPr>
          <w:rFonts w:ascii="Arial" w:hAnsi="Arial" w:cs="Arial"/>
          <w:sz w:val="28"/>
          <w:szCs w:val="28"/>
          <w:lang w:val="en-US"/>
        </w:rPr>
        <w:t xml:space="preserve"> are </w:t>
      </w:r>
      <w:r w:rsidR="00F86FDB" w:rsidRPr="007918C7">
        <w:rPr>
          <w:rFonts w:ascii="Arial" w:hAnsi="Arial" w:cs="Arial"/>
          <w:sz w:val="28"/>
          <w:szCs w:val="28"/>
          <w:lang w:val="en-US"/>
        </w:rPr>
        <w:t xml:space="preserve">various hotel </w:t>
      </w:r>
      <w:r w:rsidR="00EF2F65" w:rsidRPr="007918C7">
        <w:rPr>
          <w:rFonts w:ascii="Arial" w:hAnsi="Arial" w:cs="Arial"/>
          <w:sz w:val="28"/>
          <w:szCs w:val="28"/>
          <w:lang w:val="en-US"/>
        </w:rPr>
        <w:t xml:space="preserve">inside the </w:t>
      </w:r>
      <w:r w:rsidR="00B45867" w:rsidRPr="007918C7">
        <w:rPr>
          <w:rFonts w:ascii="Arial" w:hAnsi="Arial" w:cs="Arial"/>
          <w:sz w:val="28"/>
          <w:szCs w:val="28"/>
          <w:lang w:val="en-US"/>
        </w:rPr>
        <w:t>film</w:t>
      </w:r>
      <w:r w:rsidR="00EF2F65" w:rsidRPr="007918C7">
        <w:rPr>
          <w:rFonts w:ascii="Arial" w:hAnsi="Arial" w:cs="Arial"/>
          <w:sz w:val="28"/>
          <w:szCs w:val="28"/>
          <w:lang w:val="en-US"/>
        </w:rPr>
        <w:t xml:space="preserve"> </w:t>
      </w:r>
      <w:proofErr w:type="gramStart"/>
      <w:r w:rsidR="00EF2F65" w:rsidRPr="007918C7">
        <w:rPr>
          <w:rFonts w:ascii="Arial" w:hAnsi="Arial" w:cs="Arial"/>
          <w:sz w:val="28"/>
          <w:szCs w:val="28"/>
          <w:lang w:val="en-US"/>
        </w:rPr>
        <w:t>city</w:t>
      </w:r>
      <w:r w:rsidR="00401B3C" w:rsidRPr="007918C7">
        <w:rPr>
          <w:rFonts w:ascii="Arial" w:hAnsi="Arial" w:cs="Arial"/>
          <w:sz w:val="28"/>
          <w:szCs w:val="28"/>
          <w:lang w:val="en-US"/>
        </w:rPr>
        <w:t xml:space="preserve"> </w:t>
      </w:r>
      <w:r w:rsidR="003C7C29">
        <w:rPr>
          <w:rFonts w:ascii="Arial" w:hAnsi="Arial" w:cs="Arial"/>
          <w:sz w:val="28"/>
          <w:szCs w:val="28"/>
          <w:lang w:val="en-US"/>
        </w:rPr>
        <w:t>.</w:t>
      </w:r>
      <w:proofErr w:type="gramEnd"/>
    </w:p>
    <w:p w14:paraId="659F2187" w14:textId="733B344D" w:rsidR="008A4BCF" w:rsidRPr="007918C7" w:rsidRDefault="008A4BCF" w:rsidP="00AC2DCF">
      <w:pPr>
        <w:rPr>
          <w:rFonts w:ascii="Arial" w:hAnsi="Arial" w:cs="Arial"/>
          <w:sz w:val="28"/>
          <w:szCs w:val="28"/>
          <w:lang w:val="en-US"/>
        </w:rPr>
      </w:pPr>
    </w:p>
    <w:p w14:paraId="43D7B881" w14:textId="506EBE1D" w:rsidR="008A4BCF" w:rsidRPr="007918C7" w:rsidRDefault="008A4BCF" w:rsidP="00AC2DCF">
      <w:pPr>
        <w:rPr>
          <w:rFonts w:ascii="Arial" w:hAnsi="Arial" w:cs="Arial"/>
          <w:sz w:val="28"/>
          <w:szCs w:val="28"/>
          <w:lang w:val="en-US"/>
        </w:rPr>
      </w:pPr>
    </w:p>
    <w:p w14:paraId="0E707BB5" w14:textId="44B04437" w:rsidR="008A4BCF" w:rsidRPr="007918C7" w:rsidRDefault="008A4BCF" w:rsidP="00AC2DCF">
      <w:pPr>
        <w:rPr>
          <w:rFonts w:ascii="Arial" w:hAnsi="Arial" w:cs="Arial"/>
          <w:sz w:val="28"/>
          <w:szCs w:val="28"/>
          <w:lang w:val="en-US"/>
        </w:rPr>
      </w:pPr>
    </w:p>
    <w:p w14:paraId="0B771B26" w14:textId="69EBF892" w:rsidR="008A4BCF" w:rsidRPr="007918C7" w:rsidRDefault="008A4BCF" w:rsidP="00AC2DCF">
      <w:pPr>
        <w:rPr>
          <w:rFonts w:ascii="Arial" w:hAnsi="Arial" w:cs="Arial"/>
          <w:sz w:val="28"/>
          <w:szCs w:val="28"/>
          <w:lang w:val="en-US"/>
        </w:rPr>
      </w:pPr>
    </w:p>
    <w:p w14:paraId="3F09AD68" w14:textId="77777777" w:rsidR="008A4BCF" w:rsidRPr="007918C7" w:rsidRDefault="008A4BCF" w:rsidP="00AC2DCF">
      <w:pPr>
        <w:rPr>
          <w:rFonts w:ascii="Arial" w:hAnsi="Arial" w:cs="Arial"/>
          <w:sz w:val="28"/>
          <w:szCs w:val="28"/>
          <w:lang w:val="en-US"/>
        </w:rPr>
      </w:pPr>
    </w:p>
    <w:p w14:paraId="64D17B96" w14:textId="15090266" w:rsidR="008A4BCF" w:rsidRPr="007918C7" w:rsidRDefault="008A4BCF" w:rsidP="00AC2DCF">
      <w:pPr>
        <w:rPr>
          <w:rFonts w:ascii="Arial" w:hAnsi="Arial" w:cs="Arial"/>
          <w:sz w:val="28"/>
          <w:szCs w:val="28"/>
          <w:lang w:val="en-US"/>
        </w:rPr>
      </w:pPr>
    </w:p>
    <w:p w14:paraId="4BA11AB0" w14:textId="77777777" w:rsidR="008A4BCF" w:rsidRPr="007918C7" w:rsidRDefault="008A4BCF" w:rsidP="00AC2DCF">
      <w:pPr>
        <w:rPr>
          <w:rFonts w:ascii="Arial" w:hAnsi="Arial" w:cs="Arial"/>
          <w:sz w:val="28"/>
          <w:szCs w:val="28"/>
          <w:lang w:val="en-US"/>
        </w:rPr>
      </w:pPr>
    </w:p>
    <w:p w14:paraId="025C054C" w14:textId="77777777" w:rsidR="008A4BCF" w:rsidRPr="007918C7" w:rsidRDefault="008A4BCF" w:rsidP="00AC2DCF">
      <w:pPr>
        <w:rPr>
          <w:rFonts w:ascii="Arial" w:hAnsi="Arial" w:cs="Arial"/>
          <w:sz w:val="28"/>
          <w:szCs w:val="28"/>
          <w:lang w:val="en-US"/>
        </w:rPr>
      </w:pPr>
    </w:p>
    <w:p w14:paraId="0AB86AD8" w14:textId="77777777" w:rsidR="008A4BCF" w:rsidRPr="007918C7" w:rsidRDefault="008A4BCF" w:rsidP="00AC2DCF">
      <w:pPr>
        <w:rPr>
          <w:rFonts w:ascii="Arial" w:hAnsi="Arial" w:cs="Arial"/>
          <w:sz w:val="28"/>
          <w:szCs w:val="28"/>
          <w:lang w:val="en-US"/>
        </w:rPr>
      </w:pPr>
    </w:p>
    <w:p w14:paraId="1202F670" w14:textId="77777777" w:rsidR="00A649E1" w:rsidRPr="007918C7" w:rsidRDefault="00A649E1" w:rsidP="00AC2DCF">
      <w:pPr>
        <w:rPr>
          <w:rFonts w:ascii="Arial" w:hAnsi="Arial" w:cs="Arial"/>
          <w:sz w:val="28"/>
          <w:szCs w:val="28"/>
          <w:lang w:val="en-US"/>
        </w:rPr>
      </w:pPr>
    </w:p>
    <w:p w14:paraId="645612BD" w14:textId="77777777" w:rsidR="00A649E1" w:rsidRPr="007918C7" w:rsidRDefault="00A649E1" w:rsidP="00AC2DCF">
      <w:pPr>
        <w:rPr>
          <w:rFonts w:ascii="Arial" w:hAnsi="Arial" w:cs="Arial"/>
          <w:sz w:val="28"/>
          <w:szCs w:val="28"/>
          <w:lang w:val="en-US"/>
        </w:rPr>
      </w:pPr>
    </w:p>
    <w:p w14:paraId="57F96CF8" w14:textId="77777777" w:rsidR="00A649E1" w:rsidRPr="007918C7" w:rsidRDefault="00A649E1" w:rsidP="00AC2DCF">
      <w:pPr>
        <w:rPr>
          <w:rFonts w:ascii="Arial" w:hAnsi="Arial" w:cs="Arial"/>
          <w:sz w:val="28"/>
          <w:szCs w:val="28"/>
          <w:lang w:val="en-US"/>
        </w:rPr>
      </w:pPr>
    </w:p>
    <w:p w14:paraId="5179E437" w14:textId="77777777" w:rsidR="008A4BCF" w:rsidRDefault="008A4BCF" w:rsidP="00AC2DCF">
      <w:pPr>
        <w:rPr>
          <w:rFonts w:ascii="Arial" w:hAnsi="Arial" w:cs="Arial"/>
          <w:sz w:val="28"/>
          <w:szCs w:val="28"/>
          <w:lang w:val="en-US"/>
        </w:rPr>
      </w:pPr>
    </w:p>
    <w:p w14:paraId="5D4AD375" w14:textId="77777777" w:rsidR="003671FB" w:rsidRDefault="003671FB" w:rsidP="00AC2DCF">
      <w:pPr>
        <w:rPr>
          <w:rFonts w:ascii="Arial" w:hAnsi="Arial" w:cs="Arial"/>
          <w:sz w:val="28"/>
          <w:szCs w:val="28"/>
          <w:lang w:val="en-US"/>
        </w:rPr>
      </w:pPr>
    </w:p>
    <w:p w14:paraId="6837F970" w14:textId="77777777" w:rsidR="001238D0" w:rsidRPr="007918C7" w:rsidRDefault="001238D0" w:rsidP="00AC2DCF">
      <w:pPr>
        <w:rPr>
          <w:rFonts w:ascii="Arial" w:hAnsi="Arial" w:cs="Arial"/>
          <w:sz w:val="28"/>
          <w:szCs w:val="28"/>
          <w:lang w:val="en-US"/>
        </w:rPr>
      </w:pPr>
    </w:p>
    <w:p w14:paraId="2727B35E" w14:textId="4579E9EB" w:rsidR="008A4BCF" w:rsidRPr="00FD51ED" w:rsidRDefault="00474EA9" w:rsidP="00FD51ED">
      <w:pPr>
        <w:pStyle w:val="ListParagraph"/>
        <w:numPr>
          <w:ilvl w:val="0"/>
          <w:numId w:val="40"/>
        </w:numPr>
        <w:rPr>
          <w:rFonts w:ascii="Arial" w:hAnsi="Arial" w:cs="Arial"/>
          <w:color w:val="0070C0"/>
          <w:sz w:val="32"/>
          <w:szCs w:val="32"/>
          <w:lang w:val="en-US"/>
        </w:rPr>
      </w:pPr>
      <w:r w:rsidRPr="00FD51ED">
        <w:rPr>
          <w:rFonts w:ascii="Arial" w:hAnsi="Arial" w:cs="Arial"/>
          <w:color w:val="0070C0"/>
          <w:sz w:val="32"/>
          <w:szCs w:val="32"/>
          <w:lang w:val="en-US"/>
        </w:rPr>
        <w:lastRenderedPageBreak/>
        <w:t>SUDHA CARS MUSEUM:</w:t>
      </w:r>
    </w:p>
    <w:p w14:paraId="3EB2570C" w14:textId="77777777" w:rsidR="00762E1C" w:rsidRPr="00762E1C" w:rsidRDefault="00762E1C" w:rsidP="00762E1C">
      <w:pPr>
        <w:rPr>
          <w:rFonts w:ascii="Arial" w:hAnsi="Arial" w:cs="Arial"/>
          <w:sz w:val="28"/>
          <w:szCs w:val="28"/>
          <w:lang w:val="en-US"/>
        </w:rPr>
      </w:pPr>
      <w:r w:rsidRPr="00762E1C">
        <w:rPr>
          <w:rFonts w:ascii="Arial" w:hAnsi="Arial" w:cs="Arial"/>
          <w:sz w:val="28"/>
          <w:szCs w:val="28"/>
          <w:lang w:val="en-US"/>
        </w:rPr>
        <w:t xml:space="preserve">Sudha Cars Museum is a place in Hyderabad, India, where you can see unique cars that look like everyday objects. A man named </w:t>
      </w:r>
      <w:proofErr w:type="spellStart"/>
      <w:r w:rsidRPr="00762E1C">
        <w:rPr>
          <w:rFonts w:ascii="Arial" w:hAnsi="Arial" w:cs="Arial"/>
          <w:sz w:val="28"/>
          <w:szCs w:val="28"/>
          <w:lang w:val="en-US"/>
        </w:rPr>
        <w:t>Kanyaboyina</w:t>
      </w:r>
      <w:proofErr w:type="spellEnd"/>
      <w:r w:rsidRPr="00762E1C">
        <w:rPr>
          <w:rFonts w:ascii="Arial" w:hAnsi="Arial" w:cs="Arial"/>
          <w:sz w:val="28"/>
          <w:szCs w:val="28"/>
          <w:lang w:val="en-US"/>
        </w:rPr>
        <w:t xml:space="preserve"> Sudhakar started making these cars as a hobby when he was in school. He opened the museum in 2010. Sudhakar Yadav has always liked cars and making things. He made his first car when he was only 14 years old, using parts he found in junkyards. He even got into the Guinness World Records in 2005 for making the largest tricycle. The museum is mentioned in the Limca Book of Records and has been on Ripley's Believe It or Not.</w:t>
      </w:r>
    </w:p>
    <w:p w14:paraId="5AC234E9" w14:textId="77777777" w:rsidR="00762E1C" w:rsidRPr="00762E1C" w:rsidRDefault="00762E1C" w:rsidP="00762E1C">
      <w:pPr>
        <w:rPr>
          <w:rFonts w:ascii="Arial" w:hAnsi="Arial" w:cs="Arial"/>
          <w:sz w:val="28"/>
          <w:szCs w:val="28"/>
          <w:lang w:val="en-US"/>
        </w:rPr>
      </w:pPr>
      <w:r w:rsidRPr="00762E1C">
        <w:rPr>
          <w:rFonts w:ascii="Arial" w:hAnsi="Arial" w:cs="Arial"/>
          <w:sz w:val="28"/>
          <w:szCs w:val="28"/>
          <w:lang w:val="en-US"/>
        </w:rPr>
        <w:t>Each car in the museum has a sign that tells you about the car, how long it took to make, and how fast it can go. The museum also has the world's smallest double decker bus, which can fit 10 people. There are 12 small motorcycles on display, with the smallest one being only 33 centimeters long.</w:t>
      </w:r>
    </w:p>
    <w:p w14:paraId="6774A868" w14:textId="77777777" w:rsidR="00762E1C" w:rsidRPr="00762E1C" w:rsidRDefault="00762E1C" w:rsidP="00762E1C">
      <w:pPr>
        <w:rPr>
          <w:rFonts w:ascii="Arial" w:hAnsi="Arial" w:cs="Arial"/>
          <w:sz w:val="28"/>
          <w:szCs w:val="28"/>
          <w:lang w:val="en-US"/>
        </w:rPr>
      </w:pPr>
      <w:r w:rsidRPr="00762E1C">
        <w:rPr>
          <w:rFonts w:ascii="Arial" w:hAnsi="Arial" w:cs="Arial"/>
          <w:sz w:val="28"/>
          <w:szCs w:val="28"/>
          <w:lang w:val="en-US"/>
        </w:rPr>
        <w:t>Sudhakar Yadav makes special cars for different events. For Women's Day, he made a car shaped like a handbag. For Children's Day, he made cars that look like a pen, pencil, and sharpener. Making these homemade cars costs between ₹85,000 to ₹150,000, but they are not for sale. Sometimes the cars are taken out of the museum for shows where people can see them being driven.</w:t>
      </w:r>
    </w:p>
    <w:p w14:paraId="7A7CD1FE" w14:textId="016D8EDA" w:rsidR="008356A5" w:rsidRPr="007918C7" w:rsidRDefault="00762E1C" w:rsidP="00762E1C">
      <w:pPr>
        <w:rPr>
          <w:rFonts w:ascii="Arial" w:hAnsi="Arial" w:cs="Arial"/>
          <w:sz w:val="28"/>
          <w:szCs w:val="28"/>
          <w:lang w:val="en-US"/>
        </w:rPr>
      </w:pPr>
      <w:r w:rsidRPr="00762E1C">
        <w:rPr>
          <w:rFonts w:ascii="Arial" w:hAnsi="Arial" w:cs="Arial"/>
          <w:sz w:val="28"/>
          <w:szCs w:val="28"/>
          <w:lang w:val="en-US"/>
        </w:rPr>
        <w:t>If you want to visit the Sudha Cars Museum, the entry fee is ₹100 for adults, ₹80 for children, and ₹100 if you want to use your mobile phone or camera inside.</w:t>
      </w:r>
    </w:p>
    <w:p w14:paraId="1CFA23CC" w14:textId="77777777" w:rsidR="008A4BCF" w:rsidRPr="007918C7" w:rsidRDefault="008A4BCF" w:rsidP="00AC2DCF">
      <w:pPr>
        <w:rPr>
          <w:rFonts w:ascii="Arial" w:hAnsi="Arial" w:cs="Arial"/>
          <w:sz w:val="28"/>
          <w:szCs w:val="28"/>
          <w:lang w:val="en-US"/>
        </w:rPr>
      </w:pPr>
    </w:p>
    <w:p w14:paraId="714721CA" w14:textId="77777777" w:rsidR="008A4BCF" w:rsidRPr="007918C7" w:rsidRDefault="008A4BCF" w:rsidP="00AC2DCF">
      <w:pPr>
        <w:rPr>
          <w:rFonts w:ascii="Arial" w:hAnsi="Arial" w:cs="Arial"/>
          <w:sz w:val="28"/>
          <w:szCs w:val="28"/>
          <w:lang w:val="en-US"/>
        </w:rPr>
      </w:pPr>
    </w:p>
    <w:p w14:paraId="75E28DC1" w14:textId="77777777" w:rsidR="008A4BCF" w:rsidRPr="007918C7" w:rsidRDefault="008A4BCF" w:rsidP="00AC2DCF">
      <w:pPr>
        <w:rPr>
          <w:rFonts w:ascii="Arial" w:hAnsi="Arial" w:cs="Arial"/>
          <w:sz w:val="28"/>
          <w:szCs w:val="28"/>
          <w:lang w:val="en-US"/>
        </w:rPr>
      </w:pPr>
    </w:p>
    <w:p w14:paraId="36FEFE9E" w14:textId="77777777" w:rsidR="008A4BCF" w:rsidRPr="007918C7" w:rsidRDefault="008A4BCF" w:rsidP="00AC2DCF">
      <w:pPr>
        <w:rPr>
          <w:rFonts w:ascii="Arial" w:hAnsi="Arial" w:cs="Arial"/>
          <w:sz w:val="28"/>
          <w:szCs w:val="28"/>
          <w:lang w:val="en-US"/>
        </w:rPr>
      </w:pPr>
    </w:p>
    <w:p w14:paraId="55348DED" w14:textId="77777777" w:rsidR="008A4BCF" w:rsidRPr="007918C7" w:rsidRDefault="008A4BCF" w:rsidP="00AC2DCF">
      <w:pPr>
        <w:rPr>
          <w:rFonts w:ascii="Arial" w:hAnsi="Arial" w:cs="Arial"/>
          <w:sz w:val="28"/>
          <w:szCs w:val="28"/>
          <w:lang w:val="en-US"/>
        </w:rPr>
      </w:pPr>
    </w:p>
    <w:p w14:paraId="104AF716" w14:textId="01CC2F37" w:rsidR="008A4BCF" w:rsidRPr="007918C7" w:rsidRDefault="008A4BCF" w:rsidP="00AC2DCF">
      <w:pPr>
        <w:rPr>
          <w:rFonts w:ascii="Arial" w:hAnsi="Arial" w:cs="Arial"/>
          <w:sz w:val="28"/>
          <w:szCs w:val="28"/>
          <w:lang w:val="en-US"/>
        </w:rPr>
      </w:pPr>
    </w:p>
    <w:p w14:paraId="3B52E707" w14:textId="77777777" w:rsidR="008A4BCF" w:rsidRPr="007918C7" w:rsidRDefault="008A4BCF" w:rsidP="00AC2DCF">
      <w:pPr>
        <w:rPr>
          <w:rFonts w:ascii="Arial" w:hAnsi="Arial" w:cs="Arial"/>
          <w:sz w:val="28"/>
          <w:szCs w:val="28"/>
          <w:lang w:val="en-US"/>
        </w:rPr>
      </w:pPr>
    </w:p>
    <w:p w14:paraId="1DACD3C8" w14:textId="3B65728C" w:rsidR="008A4BCF" w:rsidRPr="007918C7" w:rsidRDefault="00536334" w:rsidP="00AC2DCF">
      <w:pPr>
        <w:rPr>
          <w:rFonts w:ascii="Arial" w:hAnsi="Arial" w:cs="Arial"/>
          <w:sz w:val="28"/>
          <w:szCs w:val="28"/>
          <w:lang w:val="en-US"/>
        </w:rPr>
      </w:pPr>
      <w:r w:rsidRPr="007918C7">
        <w:rPr>
          <w:rFonts w:ascii="Arial" w:hAnsi="Arial" w:cs="Arial"/>
          <w:noProof/>
          <w:sz w:val="28"/>
          <w:szCs w:val="28"/>
          <w:lang w:val="en-US"/>
        </w:rPr>
        <w:lastRenderedPageBreak/>
        <w:drawing>
          <wp:anchor distT="0" distB="0" distL="114300" distR="114300" simplePos="0" relativeHeight="251659267" behindDoc="0" locked="0" layoutInCell="1" allowOverlap="1" wp14:anchorId="7267CEBD" wp14:editId="06CE6174">
            <wp:simplePos x="0" y="0"/>
            <wp:positionH relativeFrom="column">
              <wp:posOffset>-189186</wp:posOffset>
            </wp:positionH>
            <wp:positionV relativeFrom="paragraph">
              <wp:posOffset>394</wp:posOffset>
            </wp:positionV>
            <wp:extent cx="2891642" cy="3853543"/>
            <wp:effectExtent l="0" t="0" r="4445" b="0"/>
            <wp:wrapSquare wrapText="bothSides"/>
            <wp:docPr id="6138024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91642" cy="3853543"/>
                    </a:xfrm>
                    <a:prstGeom prst="rect">
                      <a:avLst/>
                    </a:prstGeom>
                    <a:noFill/>
                    <a:ln>
                      <a:noFill/>
                    </a:ln>
                  </pic:spPr>
                </pic:pic>
              </a:graphicData>
            </a:graphic>
          </wp:anchor>
        </w:drawing>
      </w:r>
    </w:p>
    <w:p w14:paraId="216207B7" w14:textId="0C809E0C" w:rsidR="008A4BCF" w:rsidRPr="007918C7" w:rsidRDefault="008A4BCF" w:rsidP="00AC2DCF">
      <w:pPr>
        <w:rPr>
          <w:rFonts w:ascii="Arial" w:hAnsi="Arial" w:cs="Arial"/>
          <w:sz w:val="28"/>
          <w:szCs w:val="28"/>
          <w:lang w:val="en-US"/>
        </w:rPr>
      </w:pPr>
    </w:p>
    <w:p w14:paraId="59391369" w14:textId="4D647D68" w:rsidR="006A19B0" w:rsidRPr="007918C7" w:rsidRDefault="00CC7F93" w:rsidP="006A19B0">
      <w:pPr>
        <w:rPr>
          <w:rFonts w:ascii="Arial" w:hAnsi="Arial" w:cs="Arial"/>
          <w:sz w:val="28"/>
          <w:szCs w:val="28"/>
          <w:lang w:val="en-US"/>
        </w:rPr>
      </w:pPr>
      <w:r w:rsidRPr="007918C7">
        <w:rPr>
          <w:rFonts w:ascii="Arial" w:hAnsi="Arial" w:cs="Arial"/>
          <w:sz w:val="28"/>
          <w:szCs w:val="28"/>
          <w:lang w:val="en-US"/>
        </w:rPr>
        <w:br w:type="textWrapping" w:clear="all"/>
      </w:r>
    </w:p>
    <w:p w14:paraId="51FDFC32" w14:textId="77777777" w:rsidR="006A19B0" w:rsidRPr="007918C7" w:rsidRDefault="006A19B0" w:rsidP="006A19B0">
      <w:pPr>
        <w:pStyle w:val="ListParagraph"/>
        <w:rPr>
          <w:rFonts w:ascii="Arial" w:hAnsi="Arial" w:cs="Arial"/>
          <w:color w:val="0070C0"/>
          <w:sz w:val="36"/>
          <w:szCs w:val="36"/>
          <w:lang w:val="en-US"/>
        </w:rPr>
      </w:pPr>
    </w:p>
    <w:p w14:paraId="612604F0" w14:textId="77777777" w:rsidR="006A19B0" w:rsidRPr="007918C7" w:rsidRDefault="006A19B0" w:rsidP="006A19B0">
      <w:pPr>
        <w:pStyle w:val="ListParagraph"/>
        <w:rPr>
          <w:rFonts w:ascii="Arial" w:hAnsi="Arial" w:cs="Arial"/>
          <w:color w:val="0070C0"/>
          <w:sz w:val="36"/>
          <w:szCs w:val="36"/>
          <w:lang w:val="en-US"/>
        </w:rPr>
      </w:pPr>
    </w:p>
    <w:p w14:paraId="10FE53CD" w14:textId="232BDACC" w:rsidR="006A19B0" w:rsidRPr="007918C7" w:rsidRDefault="006A19B0" w:rsidP="006A19B0">
      <w:pPr>
        <w:pStyle w:val="ListParagraph"/>
        <w:rPr>
          <w:rFonts w:ascii="Arial" w:hAnsi="Arial" w:cs="Arial"/>
          <w:color w:val="0070C0"/>
          <w:sz w:val="36"/>
          <w:szCs w:val="36"/>
          <w:lang w:val="en-US"/>
        </w:rPr>
      </w:pPr>
      <w:r w:rsidRPr="007918C7">
        <w:rPr>
          <w:rFonts w:ascii="Arial" w:hAnsi="Arial" w:cs="Arial"/>
          <w:noProof/>
          <w:color w:val="333333"/>
          <w:sz w:val="28"/>
          <w:szCs w:val="28"/>
        </w:rPr>
        <w:drawing>
          <wp:anchor distT="0" distB="0" distL="114300" distR="114300" simplePos="0" relativeHeight="251660291" behindDoc="0" locked="0" layoutInCell="1" allowOverlap="1" wp14:anchorId="032F65BA" wp14:editId="647579AE">
            <wp:simplePos x="0" y="0"/>
            <wp:positionH relativeFrom="margin">
              <wp:align>right</wp:align>
            </wp:positionH>
            <wp:positionV relativeFrom="paragraph">
              <wp:posOffset>103702</wp:posOffset>
            </wp:positionV>
            <wp:extent cx="4246245" cy="3122930"/>
            <wp:effectExtent l="0" t="0" r="1905" b="1270"/>
            <wp:wrapSquare wrapText="bothSides"/>
            <wp:docPr id="1418156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6245" cy="3122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0B77B8" w14:textId="77777777" w:rsidR="006A19B0" w:rsidRPr="007918C7" w:rsidRDefault="006A19B0" w:rsidP="006A19B0">
      <w:pPr>
        <w:pStyle w:val="ListParagraph"/>
        <w:rPr>
          <w:rFonts w:ascii="Arial" w:hAnsi="Arial" w:cs="Arial"/>
          <w:color w:val="0070C0"/>
          <w:sz w:val="36"/>
          <w:szCs w:val="36"/>
          <w:lang w:val="en-US"/>
        </w:rPr>
      </w:pPr>
    </w:p>
    <w:p w14:paraId="257668BA" w14:textId="77777777" w:rsidR="006A19B0" w:rsidRPr="007918C7" w:rsidRDefault="006A19B0" w:rsidP="006A19B0">
      <w:pPr>
        <w:pStyle w:val="ListParagraph"/>
        <w:rPr>
          <w:rFonts w:ascii="Arial" w:hAnsi="Arial" w:cs="Arial"/>
          <w:color w:val="0070C0"/>
          <w:sz w:val="36"/>
          <w:szCs w:val="36"/>
          <w:lang w:val="en-US"/>
        </w:rPr>
      </w:pPr>
    </w:p>
    <w:p w14:paraId="6F7C9D91" w14:textId="77777777" w:rsidR="006A19B0" w:rsidRPr="007918C7" w:rsidRDefault="006A19B0" w:rsidP="006A19B0">
      <w:pPr>
        <w:pStyle w:val="ListParagraph"/>
        <w:rPr>
          <w:rFonts w:ascii="Arial" w:hAnsi="Arial" w:cs="Arial"/>
          <w:color w:val="0070C0"/>
          <w:sz w:val="36"/>
          <w:szCs w:val="36"/>
          <w:lang w:val="en-US"/>
        </w:rPr>
      </w:pPr>
    </w:p>
    <w:p w14:paraId="47A75D40" w14:textId="77777777" w:rsidR="006A19B0" w:rsidRPr="007918C7" w:rsidRDefault="006A19B0" w:rsidP="006A19B0">
      <w:pPr>
        <w:pStyle w:val="ListParagraph"/>
        <w:rPr>
          <w:rFonts w:ascii="Arial" w:hAnsi="Arial" w:cs="Arial"/>
          <w:color w:val="0070C0"/>
          <w:sz w:val="36"/>
          <w:szCs w:val="36"/>
          <w:lang w:val="en-US"/>
        </w:rPr>
      </w:pPr>
    </w:p>
    <w:p w14:paraId="7BBAF9C6" w14:textId="77777777" w:rsidR="006A19B0" w:rsidRPr="007918C7" w:rsidRDefault="006A19B0" w:rsidP="006A19B0">
      <w:pPr>
        <w:pStyle w:val="ListParagraph"/>
        <w:rPr>
          <w:rFonts w:ascii="Arial" w:hAnsi="Arial" w:cs="Arial"/>
          <w:color w:val="0070C0"/>
          <w:sz w:val="36"/>
          <w:szCs w:val="36"/>
          <w:lang w:val="en-US"/>
        </w:rPr>
      </w:pPr>
    </w:p>
    <w:p w14:paraId="4658201D" w14:textId="77777777" w:rsidR="006A19B0" w:rsidRPr="007918C7" w:rsidRDefault="006A19B0" w:rsidP="006A19B0">
      <w:pPr>
        <w:pStyle w:val="ListParagraph"/>
        <w:rPr>
          <w:rFonts w:ascii="Arial" w:hAnsi="Arial" w:cs="Arial"/>
          <w:color w:val="0070C0"/>
          <w:sz w:val="36"/>
          <w:szCs w:val="36"/>
          <w:lang w:val="en-US"/>
        </w:rPr>
      </w:pPr>
    </w:p>
    <w:p w14:paraId="2AB6C61B" w14:textId="77777777" w:rsidR="006A19B0" w:rsidRPr="007918C7" w:rsidRDefault="006A19B0" w:rsidP="006A19B0">
      <w:pPr>
        <w:pStyle w:val="ListParagraph"/>
        <w:rPr>
          <w:rFonts w:ascii="Arial" w:hAnsi="Arial" w:cs="Arial"/>
          <w:color w:val="0070C0"/>
          <w:sz w:val="36"/>
          <w:szCs w:val="36"/>
          <w:lang w:val="en-US"/>
        </w:rPr>
      </w:pPr>
    </w:p>
    <w:p w14:paraId="035E0F40" w14:textId="77777777" w:rsidR="003E0844" w:rsidRDefault="003E0844" w:rsidP="007F4010">
      <w:pPr>
        <w:rPr>
          <w:rFonts w:ascii="Arial" w:hAnsi="Arial" w:cs="Arial"/>
          <w:color w:val="0070C0"/>
          <w:sz w:val="36"/>
          <w:szCs w:val="36"/>
          <w:lang w:val="en-US"/>
        </w:rPr>
      </w:pPr>
    </w:p>
    <w:p w14:paraId="3E0709CC" w14:textId="77777777" w:rsidR="003671FB" w:rsidRPr="007918C7" w:rsidRDefault="003671FB" w:rsidP="007F4010">
      <w:pPr>
        <w:rPr>
          <w:rFonts w:ascii="Arial" w:hAnsi="Arial" w:cs="Arial"/>
          <w:color w:val="0070C0"/>
          <w:sz w:val="36"/>
          <w:szCs w:val="36"/>
          <w:lang w:val="en-US"/>
        </w:rPr>
      </w:pPr>
    </w:p>
    <w:p w14:paraId="06A343FC" w14:textId="77777777" w:rsidR="007F4010" w:rsidRDefault="007F4010" w:rsidP="007F4010">
      <w:pPr>
        <w:rPr>
          <w:rFonts w:ascii="Arial" w:hAnsi="Arial" w:cs="Arial"/>
          <w:color w:val="0070C0"/>
          <w:sz w:val="36"/>
          <w:szCs w:val="36"/>
          <w:lang w:val="en-US"/>
        </w:rPr>
      </w:pPr>
    </w:p>
    <w:p w14:paraId="366F1E03" w14:textId="77777777" w:rsidR="00551B3D" w:rsidRDefault="00551B3D" w:rsidP="004C56B8">
      <w:pPr>
        <w:rPr>
          <w:rFonts w:ascii="Arial" w:hAnsi="Arial" w:cs="Arial"/>
          <w:color w:val="0070C0"/>
          <w:sz w:val="36"/>
          <w:szCs w:val="36"/>
          <w:lang w:val="en-US"/>
        </w:rPr>
      </w:pPr>
    </w:p>
    <w:p w14:paraId="55A9F843" w14:textId="21E056D0" w:rsidR="006A19B0" w:rsidRPr="00551B3D" w:rsidRDefault="006A19B0" w:rsidP="00551B3D">
      <w:pPr>
        <w:pStyle w:val="ListParagraph"/>
        <w:numPr>
          <w:ilvl w:val="0"/>
          <w:numId w:val="43"/>
        </w:numPr>
        <w:rPr>
          <w:rFonts w:ascii="Arial" w:hAnsi="Arial" w:cs="Arial"/>
          <w:color w:val="0070C0"/>
          <w:sz w:val="36"/>
          <w:szCs w:val="36"/>
          <w:lang w:val="en-US"/>
        </w:rPr>
      </w:pPr>
      <w:r w:rsidRPr="00551B3D">
        <w:rPr>
          <w:rFonts w:ascii="Arial" w:hAnsi="Arial" w:cs="Arial"/>
          <w:color w:val="0070C0"/>
          <w:sz w:val="36"/>
          <w:szCs w:val="36"/>
          <w:lang w:val="en-US"/>
        </w:rPr>
        <w:lastRenderedPageBreak/>
        <w:t>CHARMINAR</w:t>
      </w:r>
    </w:p>
    <w:p w14:paraId="72A1475F" w14:textId="3DA31A4E" w:rsidR="00770CE9" w:rsidRPr="006D24BF" w:rsidRDefault="00770CE9" w:rsidP="00770CE9">
      <w:pPr>
        <w:pStyle w:val="ListParagraph"/>
        <w:rPr>
          <w:rFonts w:ascii="Arial" w:hAnsi="Arial" w:cs="Arial"/>
          <w:sz w:val="28"/>
          <w:szCs w:val="28"/>
          <w:lang w:val="en-US"/>
        </w:rPr>
      </w:pPr>
      <w:r w:rsidRPr="006D24BF">
        <w:rPr>
          <w:rFonts w:ascii="Arial" w:hAnsi="Arial" w:cs="Arial"/>
          <w:sz w:val="28"/>
          <w:szCs w:val="28"/>
          <w:lang w:val="en-US"/>
        </w:rPr>
        <w:t xml:space="preserve">The Charminar is a famous monument in Hyderabad, India, built in 1591. It's a symbol of the city and is even on the emblem of Telangana. The Charminar has a mosque on its top floor, which has been there for over 425 years. Besides its historical and religious importance, it's also known for the busy markets around it and is a top spot for tourists in Hyderabad. Many festivals, </w:t>
      </w:r>
      <w:proofErr w:type="gramStart"/>
      <w:r w:rsidRPr="006D24BF">
        <w:rPr>
          <w:rFonts w:ascii="Arial" w:hAnsi="Arial" w:cs="Arial"/>
          <w:sz w:val="28"/>
          <w:szCs w:val="28"/>
          <w:lang w:val="en-US"/>
        </w:rPr>
        <w:t>like  Eid</w:t>
      </w:r>
      <w:proofErr w:type="gramEnd"/>
      <w:r w:rsidRPr="006D24BF">
        <w:rPr>
          <w:rFonts w:ascii="Arial" w:hAnsi="Arial" w:cs="Arial"/>
          <w:sz w:val="28"/>
          <w:szCs w:val="28"/>
          <w:lang w:val="en-US"/>
        </w:rPr>
        <w:t xml:space="preserve"> al-Fitr, are celebrated there because it's close to the main mosque, the Makkah Masjid.</w:t>
      </w:r>
    </w:p>
    <w:p w14:paraId="21EAA94A" w14:textId="303C010C" w:rsidR="006A19B0" w:rsidRPr="006D24BF" w:rsidRDefault="00770CE9" w:rsidP="00770CE9">
      <w:pPr>
        <w:pStyle w:val="ListParagraph"/>
        <w:rPr>
          <w:rFonts w:ascii="Arial" w:hAnsi="Arial" w:cs="Arial"/>
          <w:sz w:val="28"/>
          <w:szCs w:val="28"/>
          <w:lang w:val="en-US"/>
        </w:rPr>
      </w:pPr>
      <w:r w:rsidRPr="006D24BF">
        <w:rPr>
          <w:rFonts w:ascii="Arial" w:hAnsi="Arial" w:cs="Arial"/>
          <w:sz w:val="28"/>
          <w:szCs w:val="28"/>
          <w:lang w:val="en-US"/>
        </w:rPr>
        <w:t>The Charminar sits on the east side of the Musi River. To the west is the Laad Bazaar, and to the southwest is the beautifully decorated Makkah Masjid.</w:t>
      </w:r>
    </w:p>
    <w:p w14:paraId="724E67A0" w14:textId="77777777" w:rsidR="006A19B0" w:rsidRPr="00770CE9" w:rsidRDefault="006A19B0" w:rsidP="006A19B0">
      <w:pPr>
        <w:pStyle w:val="ListParagraph"/>
        <w:rPr>
          <w:rFonts w:ascii="Arial" w:hAnsi="Arial" w:cs="Arial"/>
          <w:sz w:val="32"/>
          <w:szCs w:val="32"/>
          <w:lang w:val="en-US"/>
        </w:rPr>
      </w:pPr>
    </w:p>
    <w:p w14:paraId="6328D1E8" w14:textId="509A4BE6" w:rsidR="004C1A9E" w:rsidRPr="007918C7" w:rsidRDefault="004012BE" w:rsidP="003E0844">
      <w:pPr>
        <w:pStyle w:val="ListParagraph"/>
        <w:rPr>
          <w:rFonts w:ascii="Arial" w:hAnsi="Arial" w:cs="Arial"/>
          <w:color w:val="0070C0"/>
          <w:sz w:val="36"/>
          <w:szCs w:val="36"/>
          <w:lang w:val="en-US"/>
        </w:rPr>
      </w:pPr>
      <w:r w:rsidRPr="007918C7">
        <w:rPr>
          <w:rFonts w:ascii="Arial" w:hAnsi="Arial" w:cs="Arial"/>
          <w:noProof/>
          <w:color w:val="0070C0"/>
          <w:sz w:val="36"/>
          <w:szCs w:val="36"/>
          <w:lang w:val="en-US"/>
        </w:rPr>
        <w:drawing>
          <wp:inline distT="0" distB="0" distL="0" distR="0" wp14:anchorId="1D8596BB" wp14:editId="2B240209">
            <wp:extent cx="6188710" cy="3086735"/>
            <wp:effectExtent l="0" t="0" r="2540" b="0"/>
            <wp:docPr id="117284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45501" name=""/>
                    <pic:cNvPicPr/>
                  </pic:nvPicPr>
                  <pic:blipFill>
                    <a:blip r:embed="rId19"/>
                    <a:stretch>
                      <a:fillRect/>
                    </a:stretch>
                  </pic:blipFill>
                  <pic:spPr>
                    <a:xfrm>
                      <a:off x="0" y="0"/>
                      <a:ext cx="6188710" cy="3086735"/>
                    </a:xfrm>
                    <a:prstGeom prst="rect">
                      <a:avLst/>
                    </a:prstGeom>
                  </pic:spPr>
                </pic:pic>
              </a:graphicData>
            </a:graphic>
          </wp:inline>
        </w:drawing>
      </w:r>
    </w:p>
    <w:p w14:paraId="273B36DC" w14:textId="77777777" w:rsidR="003E0844" w:rsidRPr="007918C7" w:rsidRDefault="003E0844" w:rsidP="003E0844">
      <w:pPr>
        <w:pStyle w:val="ListParagraph"/>
        <w:rPr>
          <w:rFonts w:ascii="Arial" w:hAnsi="Arial" w:cs="Arial"/>
          <w:color w:val="0070C0"/>
          <w:sz w:val="36"/>
          <w:szCs w:val="36"/>
          <w:lang w:val="en-US"/>
        </w:rPr>
      </w:pPr>
    </w:p>
    <w:p w14:paraId="12732895" w14:textId="77777777" w:rsidR="003E0844" w:rsidRPr="007918C7" w:rsidRDefault="003E0844" w:rsidP="003E0844">
      <w:pPr>
        <w:pStyle w:val="ListParagraph"/>
        <w:rPr>
          <w:rFonts w:ascii="Arial" w:hAnsi="Arial" w:cs="Arial"/>
          <w:color w:val="0070C0"/>
          <w:sz w:val="36"/>
          <w:szCs w:val="36"/>
          <w:lang w:val="en-US"/>
        </w:rPr>
      </w:pPr>
    </w:p>
    <w:p w14:paraId="01786EE4" w14:textId="77777777" w:rsidR="003E0844" w:rsidRPr="007918C7" w:rsidRDefault="003E0844" w:rsidP="003E0844">
      <w:pPr>
        <w:pStyle w:val="ListParagraph"/>
        <w:rPr>
          <w:rFonts w:ascii="Arial" w:hAnsi="Arial" w:cs="Arial"/>
          <w:color w:val="0070C0"/>
          <w:sz w:val="36"/>
          <w:szCs w:val="36"/>
          <w:lang w:val="en-US"/>
        </w:rPr>
      </w:pPr>
    </w:p>
    <w:p w14:paraId="121EADC2" w14:textId="77777777" w:rsidR="00494F39" w:rsidRDefault="00494F39" w:rsidP="00494F39">
      <w:pPr>
        <w:rPr>
          <w:rFonts w:ascii="Arial" w:hAnsi="Arial" w:cs="Arial"/>
          <w:color w:val="0070C0"/>
          <w:sz w:val="36"/>
          <w:szCs w:val="36"/>
          <w:lang w:val="en-US"/>
        </w:rPr>
      </w:pPr>
    </w:p>
    <w:p w14:paraId="1BA55658" w14:textId="77777777" w:rsidR="006D24BF" w:rsidRPr="007918C7" w:rsidRDefault="006D24BF" w:rsidP="00494F39">
      <w:pPr>
        <w:rPr>
          <w:rFonts w:ascii="Arial" w:hAnsi="Arial" w:cs="Arial"/>
          <w:color w:val="0070C0"/>
          <w:sz w:val="36"/>
          <w:szCs w:val="36"/>
          <w:lang w:val="en-US"/>
        </w:rPr>
      </w:pPr>
    </w:p>
    <w:p w14:paraId="52DFE4D3" w14:textId="77777777" w:rsidR="007F4010" w:rsidRPr="007918C7" w:rsidRDefault="007F4010" w:rsidP="00494F39">
      <w:pPr>
        <w:rPr>
          <w:rFonts w:ascii="Arial" w:hAnsi="Arial" w:cs="Arial"/>
          <w:color w:val="0070C0"/>
          <w:sz w:val="36"/>
          <w:szCs w:val="36"/>
          <w:lang w:val="en-US"/>
        </w:rPr>
      </w:pPr>
    </w:p>
    <w:p w14:paraId="107135AB" w14:textId="77777777" w:rsidR="007F4010" w:rsidRDefault="007F4010" w:rsidP="00494F39">
      <w:pPr>
        <w:rPr>
          <w:rFonts w:ascii="Arial" w:hAnsi="Arial" w:cs="Arial"/>
          <w:color w:val="0070C0"/>
          <w:sz w:val="36"/>
          <w:szCs w:val="36"/>
          <w:lang w:val="en-US"/>
        </w:rPr>
      </w:pPr>
    </w:p>
    <w:p w14:paraId="4B9447BF" w14:textId="77777777" w:rsidR="001238D0" w:rsidRPr="007918C7" w:rsidRDefault="001238D0" w:rsidP="00494F39">
      <w:pPr>
        <w:rPr>
          <w:rFonts w:ascii="Arial" w:hAnsi="Arial" w:cs="Arial"/>
          <w:color w:val="0070C0"/>
          <w:sz w:val="36"/>
          <w:szCs w:val="36"/>
          <w:lang w:val="en-US"/>
        </w:rPr>
      </w:pPr>
    </w:p>
    <w:p w14:paraId="2FC8A817" w14:textId="14E2CD5E" w:rsidR="008A4BCF" w:rsidRPr="00551B3D" w:rsidRDefault="009F1A58" w:rsidP="00551B3D">
      <w:pPr>
        <w:pStyle w:val="ListParagraph"/>
        <w:numPr>
          <w:ilvl w:val="0"/>
          <w:numId w:val="42"/>
        </w:numPr>
        <w:rPr>
          <w:rFonts w:ascii="Arial" w:hAnsi="Arial" w:cs="Arial"/>
          <w:color w:val="0070C0"/>
          <w:sz w:val="36"/>
          <w:szCs w:val="36"/>
          <w:lang w:val="en-US"/>
        </w:rPr>
      </w:pPr>
      <w:r w:rsidRPr="00551B3D">
        <w:rPr>
          <w:rFonts w:ascii="Arial" w:hAnsi="Arial" w:cs="Arial"/>
          <w:color w:val="0070C0"/>
          <w:sz w:val="36"/>
          <w:szCs w:val="36"/>
          <w:lang w:val="en-US"/>
        </w:rPr>
        <w:lastRenderedPageBreak/>
        <w:t>C</w:t>
      </w:r>
      <w:r w:rsidR="00CD37F3" w:rsidRPr="00551B3D">
        <w:rPr>
          <w:rFonts w:ascii="Arial" w:hAnsi="Arial" w:cs="Arial"/>
          <w:color w:val="0070C0"/>
          <w:sz w:val="36"/>
          <w:szCs w:val="36"/>
          <w:lang w:val="en-US"/>
        </w:rPr>
        <w:t>ONCLUSIO</w:t>
      </w:r>
      <w:r w:rsidR="00067E84" w:rsidRPr="00551B3D">
        <w:rPr>
          <w:rFonts w:ascii="Arial" w:hAnsi="Arial" w:cs="Arial"/>
          <w:color w:val="0070C0"/>
          <w:sz w:val="36"/>
          <w:szCs w:val="36"/>
          <w:lang w:val="en-US"/>
        </w:rPr>
        <w:t>N</w:t>
      </w:r>
    </w:p>
    <w:p w14:paraId="5E557134" w14:textId="5A3D5895" w:rsidR="00C5466F" w:rsidRPr="0094034B" w:rsidRDefault="008C6B63" w:rsidP="00AC2DCF">
      <w:pPr>
        <w:rPr>
          <w:rFonts w:ascii="Arial" w:hAnsi="Arial" w:cs="Arial"/>
          <w:sz w:val="36"/>
          <w:szCs w:val="36"/>
          <w:lang w:val="en-US"/>
        </w:rPr>
      </w:pPr>
      <w:r w:rsidRPr="0094034B">
        <w:rPr>
          <w:rFonts w:ascii="Arial" w:hAnsi="Arial" w:cs="Arial"/>
          <w:sz w:val="36"/>
          <w:szCs w:val="36"/>
          <w:lang w:val="en-US"/>
        </w:rPr>
        <w:t>In conclusion, Hyderabad stands as a vibrant city that seamlessly blends its rich cultural heritage with modernity. Its historical monuments, flavorful cuisine, and booming IT industry make it a city of contrasts and opportunities.</w:t>
      </w:r>
      <w:r w:rsidR="00D657B0" w:rsidRPr="0094034B">
        <w:rPr>
          <w:rFonts w:ascii="Arial" w:hAnsi="Arial" w:cs="Arial"/>
          <w:sz w:val="36"/>
          <w:szCs w:val="36"/>
          <w:lang w:val="en-US"/>
        </w:rPr>
        <w:t xml:space="preserve"> And </w:t>
      </w:r>
      <w:r w:rsidR="00C716E4" w:rsidRPr="0094034B">
        <w:rPr>
          <w:rFonts w:ascii="Arial" w:hAnsi="Arial" w:cs="Arial"/>
          <w:sz w:val="36"/>
          <w:szCs w:val="36"/>
          <w:lang w:val="en-US"/>
        </w:rPr>
        <w:t>it has</w:t>
      </w:r>
      <w:r w:rsidR="00D657B0" w:rsidRPr="0094034B">
        <w:rPr>
          <w:rFonts w:ascii="Arial" w:hAnsi="Arial" w:cs="Arial"/>
          <w:sz w:val="36"/>
          <w:szCs w:val="36"/>
          <w:lang w:val="en-US"/>
        </w:rPr>
        <w:t xml:space="preserve"> very </w:t>
      </w:r>
      <w:r w:rsidR="00F4362D" w:rsidRPr="0094034B">
        <w:rPr>
          <w:rFonts w:ascii="Arial" w:hAnsi="Arial" w:cs="Arial"/>
          <w:sz w:val="36"/>
          <w:szCs w:val="36"/>
          <w:lang w:val="en-US"/>
        </w:rPr>
        <w:t>beautiful and</w:t>
      </w:r>
      <w:r w:rsidR="00216F33" w:rsidRPr="0094034B">
        <w:rPr>
          <w:rFonts w:ascii="Arial" w:hAnsi="Arial" w:cs="Arial"/>
          <w:sz w:val="36"/>
          <w:szCs w:val="36"/>
          <w:lang w:val="en-US"/>
        </w:rPr>
        <w:t xml:space="preserve"> famous </w:t>
      </w:r>
      <w:r w:rsidR="00D657B0" w:rsidRPr="0094034B">
        <w:rPr>
          <w:rFonts w:ascii="Arial" w:hAnsi="Arial" w:cs="Arial"/>
          <w:sz w:val="36"/>
          <w:szCs w:val="36"/>
          <w:lang w:val="en-US"/>
        </w:rPr>
        <w:t xml:space="preserve">places to </w:t>
      </w:r>
      <w:r w:rsidR="00216F33" w:rsidRPr="0094034B">
        <w:rPr>
          <w:rFonts w:ascii="Arial" w:hAnsi="Arial" w:cs="Arial"/>
          <w:sz w:val="36"/>
          <w:szCs w:val="36"/>
          <w:lang w:val="en-US"/>
        </w:rPr>
        <w:t xml:space="preserve">visit such as </w:t>
      </w:r>
      <w:proofErr w:type="gramStart"/>
      <w:r w:rsidR="00216F33" w:rsidRPr="0094034B">
        <w:rPr>
          <w:rFonts w:ascii="Arial" w:hAnsi="Arial" w:cs="Arial"/>
          <w:sz w:val="36"/>
          <w:szCs w:val="36"/>
          <w:lang w:val="en-US"/>
        </w:rPr>
        <w:t>Charminar ,Ramoji</w:t>
      </w:r>
      <w:proofErr w:type="gramEnd"/>
      <w:r w:rsidR="00216F33" w:rsidRPr="0094034B">
        <w:rPr>
          <w:rFonts w:ascii="Arial" w:hAnsi="Arial" w:cs="Arial"/>
          <w:sz w:val="36"/>
          <w:szCs w:val="36"/>
          <w:lang w:val="en-US"/>
        </w:rPr>
        <w:t xml:space="preserve"> Flim city,NTR garden</w:t>
      </w:r>
      <w:r w:rsidR="007F4010" w:rsidRPr="0094034B">
        <w:rPr>
          <w:rFonts w:ascii="Arial" w:hAnsi="Arial" w:cs="Arial"/>
          <w:sz w:val="36"/>
          <w:szCs w:val="36"/>
          <w:lang w:val="en-US"/>
        </w:rPr>
        <w:t>,Nehru zoological  park</w:t>
      </w:r>
      <w:r w:rsidR="00B57441" w:rsidRPr="0094034B">
        <w:rPr>
          <w:rFonts w:ascii="Arial" w:hAnsi="Arial" w:cs="Arial"/>
          <w:sz w:val="36"/>
          <w:szCs w:val="36"/>
          <w:lang w:val="en-US"/>
        </w:rPr>
        <w:t xml:space="preserve"> etc. Traditional places like Chai</w:t>
      </w:r>
      <w:r w:rsidR="00DD2097" w:rsidRPr="0094034B">
        <w:rPr>
          <w:rFonts w:ascii="Arial" w:hAnsi="Arial" w:cs="Arial"/>
          <w:sz w:val="36"/>
          <w:szCs w:val="36"/>
          <w:lang w:val="en-US"/>
        </w:rPr>
        <w:t xml:space="preserve">tanyapuri Jain </w:t>
      </w:r>
      <w:r w:rsidR="00C716E4" w:rsidRPr="0094034B">
        <w:rPr>
          <w:rFonts w:ascii="Arial" w:hAnsi="Arial" w:cs="Arial"/>
          <w:sz w:val="36"/>
          <w:szCs w:val="36"/>
          <w:lang w:val="en-US"/>
        </w:rPr>
        <w:t>Mandir, Kulpakhjii</w:t>
      </w:r>
      <w:r w:rsidR="00DD2097" w:rsidRPr="0094034B">
        <w:rPr>
          <w:rFonts w:ascii="Arial" w:hAnsi="Arial" w:cs="Arial"/>
          <w:sz w:val="36"/>
          <w:szCs w:val="36"/>
          <w:lang w:val="en-US"/>
        </w:rPr>
        <w:t xml:space="preserve"> Jain Mandir and Birla Mandir </w:t>
      </w:r>
      <w:r w:rsidR="00C716E4" w:rsidRPr="0094034B">
        <w:rPr>
          <w:rFonts w:ascii="Arial" w:hAnsi="Arial" w:cs="Arial"/>
          <w:sz w:val="36"/>
          <w:szCs w:val="36"/>
          <w:lang w:val="en-US"/>
        </w:rPr>
        <w:t>etc. If</w:t>
      </w:r>
      <w:r w:rsidR="00C5466F" w:rsidRPr="0094034B">
        <w:rPr>
          <w:rFonts w:ascii="Arial" w:hAnsi="Arial" w:cs="Arial"/>
          <w:sz w:val="36"/>
          <w:szCs w:val="36"/>
          <w:lang w:val="en-US"/>
        </w:rPr>
        <w:t xml:space="preserve"> you want to spend time with family </w:t>
      </w:r>
      <w:r w:rsidR="00C457D8" w:rsidRPr="0094034B">
        <w:rPr>
          <w:rFonts w:ascii="Arial" w:hAnsi="Arial" w:cs="Arial"/>
          <w:sz w:val="36"/>
          <w:szCs w:val="36"/>
          <w:lang w:val="en-US"/>
        </w:rPr>
        <w:t>and enjoy your vacation Hyderabad is a must visit place f</w:t>
      </w:r>
      <w:r w:rsidR="00C716E4" w:rsidRPr="0094034B">
        <w:rPr>
          <w:rFonts w:ascii="Arial" w:hAnsi="Arial" w:cs="Arial"/>
          <w:sz w:val="36"/>
          <w:szCs w:val="36"/>
          <w:lang w:val="en-US"/>
        </w:rPr>
        <w:t>or everyone</w:t>
      </w:r>
      <w:r w:rsidR="00F4362D" w:rsidRPr="0094034B">
        <w:rPr>
          <w:rFonts w:ascii="Arial" w:hAnsi="Arial" w:cs="Arial"/>
          <w:sz w:val="36"/>
          <w:szCs w:val="36"/>
          <w:lang w:val="en-US"/>
        </w:rPr>
        <w:t xml:space="preserve"> can go and enjoy your vacation </w:t>
      </w:r>
      <w:r w:rsidR="0094034B">
        <w:rPr>
          <w:rFonts w:ascii="Arial" w:hAnsi="Arial" w:cs="Arial"/>
          <w:sz w:val="36"/>
          <w:szCs w:val="36"/>
          <w:lang w:val="en-US"/>
        </w:rPr>
        <w:t>in Hyderabad.</w:t>
      </w:r>
    </w:p>
    <w:p w14:paraId="0B1D914A" w14:textId="77777777" w:rsidR="003E0844" w:rsidRPr="0094034B" w:rsidRDefault="003E0844" w:rsidP="00AC2DCF">
      <w:pPr>
        <w:rPr>
          <w:rFonts w:ascii="Arial" w:hAnsi="Arial" w:cs="Arial"/>
          <w:sz w:val="36"/>
          <w:szCs w:val="36"/>
          <w:lang w:val="en-US"/>
        </w:rPr>
      </w:pPr>
    </w:p>
    <w:p w14:paraId="44904864" w14:textId="77777777" w:rsidR="009F1A58" w:rsidRDefault="009F1A58" w:rsidP="00AC2DCF">
      <w:pPr>
        <w:rPr>
          <w:rFonts w:ascii="Arial" w:hAnsi="Arial" w:cs="Arial"/>
          <w:sz w:val="28"/>
          <w:szCs w:val="28"/>
          <w:lang w:val="en-US"/>
        </w:rPr>
      </w:pPr>
    </w:p>
    <w:p w14:paraId="75209CAE" w14:textId="77777777" w:rsidR="0094034B" w:rsidRDefault="0094034B" w:rsidP="00AC2DCF">
      <w:pPr>
        <w:rPr>
          <w:rFonts w:ascii="Arial" w:hAnsi="Arial" w:cs="Arial"/>
          <w:sz w:val="28"/>
          <w:szCs w:val="28"/>
          <w:lang w:val="en-US"/>
        </w:rPr>
      </w:pPr>
    </w:p>
    <w:p w14:paraId="2ED0C655" w14:textId="77777777" w:rsidR="0094034B" w:rsidRDefault="0094034B" w:rsidP="00AC2DCF">
      <w:pPr>
        <w:rPr>
          <w:rFonts w:ascii="Arial" w:hAnsi="Arial" w:cs="Arial"/>
          <w:sz w:val="28"/>
          <w:szCs w:val="28"/>
          <w:lang w:val="en-US"/>
        </w:rPr>
      </w:pPr>
    </w:p>
    <w:p w14:paraId="59A408A0" w14:textId="77777777" w:rsidR="0094034B" w:rsidRDefault="0094034B" w:rsidP="00AC2DCF">
      <w:pPr>
        <w:rPr>
          <w:rFonts w:ascii="Arial" w:hAnsi="Arial" w:cs="Arial"/>
          <w:sz w:val="28"/>
          <w:szCs w:val="28"/>
          <w:lang w:val="en-US"/>
        </w:rPr>
      </w:pPr>
    </w:p>
    <w:p w14:paraId="624C07C3" w14:textId="77777777" w:rsidR="0094034B" w:rsidRDefault="0094034B" w:rsidP="00AC2DCF">
      <w:pPr>
        <w:rPr>
          <w:rFonts w:ascii="Arial" w:hAnsi="Arial" w:cs="Arial"/>
          <w:sz w:val="28"/>
          <w:szCs w:val="28"/>
          <w:lang w:val="en-US"/>
        </w:rPr>
      </w:pPr>
    </w:p>
    <w:p w14:paraId="4475BA27" w14:textId="77777777" w:rsidR="0094034B" w:rsidRDefault="0094034B" w:rsidP="00AC2DCF">
      <w:pPr>
        <w:rPr>
          <w:rFonts w:ascii="Arial" w:hAnsi="Arial" w:cs="Arial"/>
          <w:sz w:val="28"/>
          <w:szCs w:val="28"/>
          <w:lang w:val="en-US"/>
        </w:rPr>
      </w:pPr>
    </w:p>
    <w:p w14:paraId="2821911B" w14:textId="77777777" w:rsidR="0094034B" w:rsidRDefault="0094034B" w:rsidP="00AC2DCF">
      <w:pPr>
        <w:rPr>
          <w:rFonts w:ascii="Arial" w:hAnsi="Arial" w:cs="Arial"/>
          <w:sz w:val="28"/>
          <w:szCs w:val="28"/>
          <w:lang w:val="en-US"/>
        </w:rPr>
      </w:pPr>
    </w:p>
    <w:p w14:paraId="6B3041AA" w14:textId="77777777" w:rsidR="0094034B" w:rsidRDefault="0094034B" w:rsidP="00AC2DCF">
      <w:pPr>
        <w:rPr>
          <w:rFonts w:ascii="Arial" w:hAnsi="Arial" w:cs="Arial"/>
          <w:sz w:val="28"/>
          <w:szCs w:val="28"/>
          <w:lang w:val="en-US"/>
        </w:rPr>
      </w:pPr>
    </w:p>
    <w:p w14:paraId="745DFFFE" w14:textId="77777777" w:rsidR="0094034B" w:rsidRDefault="0094034B" w:rsidP="00AC2DCF">
      <w:pPr>
        <w:rPr>
          <w:rFonts w:ascii="Arial" w:hAnsi="Arial" w:cs="Arial"/>
          <w:sz w:val="28"/>
          <w:szCs w:val="28"/>
          <w:lang w:val="en-US"/>
        </w:rPr>
      </w:pPr>
    </w:p>
    <w:p w14:paraId="14448AB2" w14:textId="77777777" w:rsidR="0094034B" w:rsidRDefault="0094034B" w:rsidP="00AC2DCF">
      <w:pPr>
        <w:rPr>
          <w:rFonts w:ascii="Arial" w:hAnsi="Arial" w:cs="Arial"/>
          <w:sz w:val="28"/>
          <w:szCs w:val="28"/>
          <w:lang w:val="en-US"/>
        </w:rPr>
      </w:pPr>
    </w:p>
    <w:p w14:paraId="4CCC5B3E" w14:textId="77777777" w:rsidR="00893854" w:rsidRDefault="00893854" w:rsidP="00AC2DCF">
      <w:pPr>
        <w:rPr>
          <w:rFonts w:ascii="Arial" w:hAnsi="Arial" w:cs="Arial"/>
          <w:sz w:val="28"/>
          <w:szCs w:val="28"/>
          <w:lang w:val="en-US"/>
        </w:rPr>
      </w:pPr>
    </w:p>
    <w:p w14:paraId="4E1A31B2" w14:textId="77777777" w:rsidR="00893854" w:rsidRDefault="00893854" w:rsidP="00AC2DCF">
      <w:pPr>
        <w:rPr>
          <w:rFonts w:ascii="Arial" w:hAnsi="Arial" w:cs="Arial"/>
          <w:sz w:val="28"/>
          <w:szCs w:val="28"/>
          <w:lang w:val="en-US"/>
        </w:rPr>
      </w:pPr>
    </w:p>
    <w:p w14:paraId="4A948DC6" w14:textId="77777777" w:rsidR="0094034B" w:rsidRDefault="0094034B" w:rsidP="00AC2DCF">
      <w:pPr>
        <w:rPr>
          <w:rFonts w:ascii="Arial" w:hAnsi="Arial" w:cs="Arial"/>
          <w:sz w:val="28"/>
          <w:szCs w:val="28"/>
          <w:lang w:val="en-US"/>
        </w:rPr>
      </w:pPr>
    </w:p>
    <w:p w14:paraId="3A101AF8" w14:textId="77777777" w:rsidR="0094034B" w:rsidRDefault="0094034B" w:rsidP="00AC2DCF">
      <w:pPr>
        <w:rPr>
          <w:rFonts w:ascii="Arial" w:hAnsi="Arial" w:cs="Arial"/>
          <w:sz w:val="28"/>
          <w:szCs w:val="28"/>
          <w:lang w:val="en-US"/>
        </w:rPr>
      </w:pPr>
    </w:p>
    <w:p w14:paraId="33B77D56" w14:textId="77777777" w:rsidR="0094034B" w:rsidRPr="007918C7" w:rsidRDefault="0094034B" w:rsidP="00AC2DCF">
      <w:pPr>
        <w:rPr>
          <w:rFonts w:ascii="Arial" w:hAnsi="Arial" w:cs="Arial"/>
          <w:sz w:val="28"/>
          <w:szCs w:val="28"/>
          <w:lang w:val="en-US"/>
        </w:rPr>
      </w:pPr>
    </w:p>
    <w:p w14:paraId="1FBE3F50" w14:textId="6C1F530C" w:rsidR="008A4BCF" w:rsidRPr="007918C7" w:rsidRDefault="00FB3594" w:rsidP="004C56B8">
      <w:pPr>
        <w:pStyle w:val="ListParagraph"/>
        <w:numPr>
          <w:ilvl w:val="0"/>
          <w:numId w:val="41"/>
        </w:numPr>
        <w:rPr>
          <w:rFonts w:ascii="Arial" w:hAnsi="Arial" w:cs="Arial"/>
          <w:color w:val="0070C0"/>
          <w:sz w:val="36"/>
          <w:szCs w:val="36"/>
          <w:lang w:val="en-US"/>
        </w:rPr>
      </w:pPr>
      <w:r w:rsidRPr="007918C7">
        <w:rPr>
          <w:rFonts w:ascii="Arial" w:hAnsi="Arial" w:cs="Arial"/>
          <w:color w:val="0070C0"/>
          <w:sz w:val="36"/>
          <w:szCs w:val="36"/>
          <w:lang w:val="en-US"/>
        </w:rPr>
        <w:lastRenderedPageBreak/>
        <w:t>REFERENCES</w:t>
      </w:r>
    </w:p>
    <w:p w14:paraId="5CD5C567" w14:textId="77777777" w:rsidR="00D52E26" w:rsidRPr="007918C7" w:rsidRDefault="00D52E26" w:rsidP="00D52E26">
      <w:pPr>
        <w:pStyle w:val="ListParagraph"/>
        <w:rPr>
          <w:rFonts w:ascii="Arial" w:hAnsi="Arial" w:cs="Arial"/>
          <w:color w:val="0070C0"/>
          <w:sz w:val="36"/>
          <w:szCs w:val="36"/>
          <w:lang w:val="en-US"/>
        </w:rPr>
      </w:pPr>
    </w:p>
    <w:p w14:paraId="381A4045" w14:textId="5E86887F" w:rsidR="008A4BCF" w:rsidRPr="00893854" w:rsidRDefault="00000000" w:rsidP="00AC2DCF">
      <w:pPr>
        <w:rPr>
          <w:rFonts w:ascii="Arial" w:hAnsi="Arial" w:cs="Arial"/>
          <w:sz w:val="32"/>
          <w:szCs w:val="32"/>
          <w:lang w:val="en-US"/>
        </w:rPr>
      </w:pPr>
      <w:hyperlink r:id="rId20" w:history="1">
        <w:r w:rsidR="00D52E26" w:rsidRPr="00893854">
          <w:rPr>
            <w:rStyle w:val="Hyperlink"/>
            <w:rFonts w:ascii="Arial" w:hAnsi="Arial" w:cs="Arial"/>
            <w:sz w:val="32"/>
            <w:szCs w:val="32"/>
          </w:rPr>
          <w:t>https://jainsite.com/categories/jain-temple-in-hyderabad/</w:t>
        </w:r>
      </w:hyperlink>
    </w:p>
    <w:p w14:paraId="10DE193C" w14:textId="677BE151" w:rsidR="008A4BCF" w:rsidRPr="00893854" w:rsidRDefault="00000000" w:rsidP="00AC2DCF">
      <w:pPr>
        <w:rPr>
          <w:rFonts w:ascii="Arial" w:hAnsi="Arial" w:cs="Arial"/>
          <w:sz w:val="32"/>
          <w:szCs w:val="32"/>
          <w:lang w:val="en-US"/>
        </w:rPr>
      </w:pPr>
      <w:hyperlink r:id="rId21" w:history="1">
        <w:r w:rsidR="001E02F9" w:rsidRPr="00893854">
          <w:rPr>
            <w:rStyle w:val="Hyperlink"/>
            <w:rFonts w:ascii="Arial" w:hAnsi="Arial" w:cs="Arial"/>
            <w:sz w:val="32"/>
            <w:szCs w:val="32"/>
          </w:rPr>
          <w:t>https://salarjungmuseum.in/explore-museum.html</w:t>
        </w:r>
      </w:hyperlink>
    </w:p>
    <w:p w14:paraId="69C5FABA" w14:textId="254325DE" w:rsidR="008A4BCF" w:rsidRPr="00893854" w:rsidRDefault="00000000" w:rsidP="00AC2DCF">
      <w:pPr>
        <w:rPr>
          <w:rFonts w:ascii="Arial" w:hAnsi="Arial" w:cs="Arial"/>
          <w:sz w:val="32"/>
          <w:szCs w:val="32"/>
          <w:lang w:val="en-US"/>
        </w:rPr>
      </w:pPr>
      <w:hyperlink r:id="rId22" w:history="1">
        <w:r w:rsidR="006D40C7" w:rsidRPr="00893854">
          <w:rPr>
            <w:rStyle w:val="Hyperlink"/>
            <w:rFonts w:ascii="Arial" w:hAnsi="Arial" w:cs="Arial"/>
            <w:sz w:val="32"/>
            <w:szCs w:val="32"/>
          </w:rPr>
          <w:t>https://www.ramojifilmcity.com/</w:t>
        </w:r>
      </w:hyperlink>
    </w:p>
    <w:p w14:paraId="3078843F" w14:textId="6DD456E7" w:rsidR="008A4BCF" w:rsidRPr="00893854" w:rsidRDefault="00000000" w:rsidP="00AC2DCF">
      <w:pPr>
        <w:rPr>
          <w:rFonts w:ascii="Arial" w:hAnsi="Arial" w:cs="Arial"/>
          <w:sz w:val="32"/>
          <w:szCs w:val="32"/>
          <w:lang w:val="en-US"/>
        </w:rPr>
      </w:pPr>
      <w:hyperlink r:id="rId23" w:history="1">
        <w:r w:rsidR="005878E4" w:rsidRPr="00893854">
          <w:rPr>
            <w:rStyle w:val="Hyperlink"/>
            <w:rFonts w:ascii="Arial" w:hAnsi="Arial" w:cs="Arial"/>
            <w:sz w:val="32"/>
            <w:szCs w:val="32"/>
          </w:rPr>
          <w:t>https://hyderabad.telangana.gov.in/tourist-place/hussain-sagar-lake/</w:t>
        </w:r>
      </w:hyperlink>
    </w:p>
    <w:p w14:paraId="13B36834" w14:textId="22F8A859" w:rsidR="00FC638B" w:rsidRPr="00893854" w:rsidRDefault="00000000" w:rsidP="00D533D6">
      <w:pPr>
        <w:rPr>
          <w:rFonts w:ascii="Arial" w:hAnsi="Arial" w:cs="Arial"/>
          <w:sz w:val="32"/>
          <w:szCs w:val="32"/>
        </w:rPr>
      </w:pPr>
      <w:hyperlink r:id="rId24" w:history="1">
        <w:r w:rsidR="006D40C7" w:rsidRPr="00893854">
          <w:rPr>
            <w:rStyle w:val="Hyperlink"/>
            <w:rFonts w:ascii="Arial" w:hAnsi="Arial" w:cs="Arial"/>
            <w:sz w:val="32"/>
            <w:szCs w:val="32"/>
          </w:rPr>
          <w:t>https://www.hyderabadtourism.travel/sudha-cars-museum-hyderabad</w:t>
        </w:r>
      </w:hyperlink>
    </w:p>
    <w:p w14:paraId="6E1E0C84" w14:textId="08429A0E" w:rsidR="00F4362D" w:rsidRPr="00893854" w:rsidRDefault="00F4362D" w:rsidP="00D533D6">
      <w:pPr>
        <w:rPr>
          <w:rFonts w:ascii="Aptos" w:hAnsi="Aptos" w:cs="Arial"/>
          <w:color w:val="2F5496" w:themeColor="accent1" w:themeShade="BF"/>
          <w:sz w:val="32"/>
          <w:szCs w:val="32"/>
          <w:u w:val="single"/>
          <w:lang w:val="en-US"/>
        </w:rPr>
      </w:pPr>
      <w:r w:rsidRPr="00893854">
        <w:rPr>
          <w:rFonts w:ascii="Arial" w:hAnsi="Arial" w:cs="Arial"/>
          <w:color w:val="2F5496" w:themeColor="accent1" w:themeShade="BF"/>
          <w:sz w:val="32"/>
          <w:szCs w:val="32"/>
          <w:u w:val="single"/>
        </w:rPr>
        <w:t>JAINAM</w:t>
      </w:r>
      <w:r w:rsidRPr="00893854">
        <w:rPr>
          <w:rFonts w:ascii="Aptos" w:hAnsi="Aptos"/>
          <w:color w:val="2F5496" w:themeColor="accent1" w:themeShade="BF"/>
          <w:sz w:val="32"/>
          <w:szCs w:val="32"/>
          <w:u w:val="single"/>
        </w:rPr>
        <w:t xml:space="preserve"> TOURS AND TRAVELS</w:t>
      </w:r>
    </w:p>
    <w:sectPr w:rsidR="00F4362D" w:rsidRPr="00893854" w:rsidSect="00FA692A">
      <w:headerReference w:type="default" r:id="rId25"/>
      <w:footerReference w:type="default" r:id="rId26"/>
      <w:pgSz w:w="11906" w:h="16838"/>
      <w:pgMar w:top="1440" w:right="1080" w:bottom="1440" w:left="108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0B2AB" w14:textId="77777777" w:rsidR="00FA692A" w:rsidRDefault="00FA692A" w:rsidP="00302C7E">
      <w:pPr>
        <w:spacing w:after="0" w:line="240" w:lineRule="auto"/>
      </w:pPr>
      <w:r>
        <w:separator/>
      </w:r>
    </w:p>
  </w:endnote>
  <w:endnote w:type="continuationSeparator" w:id="0">
    <w:p w14:paraId="1C097283" w14:textId="77777777" w:rsidR="00FA692A" w:rsidRDefault="00FA692A" w:rsidP="00302C7E">
      <w:pPr>
        <w:spacing w:after="0" w:line="240" w:lineRule="auto"/>
      </w:pPr>
      <w:r>
        <w:continuationSeparator/>
      </w:r>
    </w:p>
  </w:endnote>
  <w:endnote w:type="continuationNotice" w:id="1">
    <w:p w14:paraId="516A6E06" w14:textId="77777777" w:rsidR="00FA692A" w:rsidRDefault="00FA69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270223"/>
      <w:docPartObj>
        <w:docPartGallery w:val="Page Numbers (Bottom of Page)"/>
        <w:docPartUnique/>
      </w:docPartObj>
    </w:sdtPr>
    <w:sdtEndPr>
      <w:rPr>
        <w:color w:val="7F7F7F" w:themeColor="background1" w:themeShade="7F"/>
        <w:spacing w:val="60"/>
      </w:rPr>
    </w:sdtEndPr>
    <w:sdtContent>
      <w:p w14:paraId="57BEE1E8" w14:textId="4134533D" w:rsidR="00AC325D" w:rsidRDefault="00AC325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EC86D3D" w14:textId="77777777" w:rsidR="00302C7E" w:rsidRDefault="00302C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D7E2F" w14:textId="77777777" w:rsidR="00FA692A" w:rsidRDefault="00FA692A" w:rsidP="00302C7E">
      <w:pPr>
        <w:spacing w:after="0" w:line="240" w:lineRule="auto"/>
      </w:pPr>
      <w:r>
        <w:separator/>
      </w:r>
    </w:p>
  </w:footnote>
  <w:footnote w:type="continuationSeparator" w:id="0">
    <w:p w14:paraId="7D6C950B" w14:textId="77777777" w:rsidR="00FA692A" w:rsidRDefault="00FA692A" w:rsidP="00302C7E">
      <w:pPr>
        <w:spacing w:after="0" w:line="240" w:lineRule="auto"/>
      </w:pPr>
      <w:r>
        <w:continuationSeparator/>
      </w:r>
    </w:p>
  </w:footnote>
  <w:footnote w:type="continuationNotice" w:id="1">
    <w:p w14:paraId="6C3E3669" w14:textId="77777777" w:rsidR="00FA692A" w:rsidRDefault="00FA692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6E5A4" w14:textId="5CB780A0" w:rsidR="00302C7E" w:rsidRDefault="00302C7E">
    <w:pPr>
      <w:pStyle w:val="Header"/>
    </w:pPr>
    <w:r>
      <w:ptab w:relativeTo="margin" w:alignment="left" w:leader="none"/>
    </w:r>
    <w:r w:rsidR="00AC325D">
      <w:t xml:space="preserve">INDIAN </w:t>
    </w:r>
    <w:r w:rsidR="00D533D6">
      <w:t>KNOWLEDGE SYSTEM</w:t>
    </w:r>
    <w:r w:rsidR="009234D2">
      <w:t>- ITINEARY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A247B"/>
    <w:multiLevelType w:val="hybridMultilevel"/>
    <w:tmpl w:val="388013DA"/>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873" w:hanging="360"/>
      </w:pPr>
      <w:rPr>
        <w:rFonts w:ascii="Courier New" w:hAnsi="Courier New" w:cs="Courier New" w:hint="default"/>
      </w:rPr>
    </w:lvl>
    <w:lvl w:ilvl="2" w:tplc="FFFFFFFF" w:tentative="1">
      <w:start w:val="1"/>
      <w:numFmt w:val="bullet"/>
      <w:lvlText w:val=""/>
      <w:lvlJc w:val="left"/>
      <w:pPr>
        <w:ind w:left="1593" w:hanging="360"/>
      </w:pPr>
      <w:rPr>
        <w:rFonts w:ascii="Wingdings" w:hAnsi="Wingdings" w:hint="default"/>
      </w:rPr>
    </w:lvl>
    <w:lvl w:ilvl="3" w:tplc="FFFFFFFF" w:tentative="1">
      <w:start w:val="1"/>
      <w:numFmt w:val="bullet"/>
      <w:lvlText w:val=""/>
      <w:lvlJc w:val="left"/>
      <w:pPr>
        <w:ind w:left="2313" w:hanging="360"/>
      </w:pPr>
      <w:rPr>
        <w:rFonts w:ascii="Symbol" w:hAnsi="Symbol" w:hint="default"/>
      </w:rPr>
    </w:lvl>
    <w:lvl w:ilvl="4" w:tplc="FFFFFFFF" w:tentative="1">
      <w:start w:val="1"/>
      <w:numFmt w:val="bullet"/>
      <w:lvlText w:val="o"/>
      <w:lvlJc w:val="left"/>
      <w:pPr>
        <w:ind w:left="3033" w:hanging="360"/>
      </w:pPr>
      <w:rPr>
        <w:rFonts w:ascii="Courier New" w:hAnsi="Courier New" w:cs="Courier New" w:hint="default"/>
      </w:rPr>
    </w:lvl>
    <w:lvl w:ilvl="5" w:tplc="FFFFFFFF" w:tentative="1">
      <w:start w:val="1"/>
      <w:numFmt w:val="bullet"/>
      <w:lvlText w:val=""/>
      <w:lvlJc w:val="left"/>
      <w:pPr>
        <w:ind w:left="3753" w:hanging="360"/>
      </w:pPr>
      <w:rPr>
        <w:rFonts w:ascii="Wingdings" w:hAnsi="Wingdings" w:hint="default"/>
      </w:rPr>
    </w:lvl>
    <w:lvl w:ilvl="6" w:tplc="FFFFFFFF" w:tentative="1">
      <w:start w:val="1"/>
      <w:numFmt w:val="bullet"/>
      <w:lvlText w:val=""/>
      <w:lvlJc w:val="left"/>
      <w:pPr>
        <w:ind w:left="4473" w:hanging="360"/>
      </w:pPr>
      <w:rPr>
        <w:rFonts w:ascii="Symbol" w:hAnsi="Symbol" w:hint="default"/>
      </w:rPr>
    </w:lvl>
    <w:lvl w:ilvl="7" w:tplc="FFFFFFFF" w:tentative="1">
      <w:start w:val="1"/>
      <w:numFmt w:val="bullet"/>
      <w:lvlText w:val="o"/>
      <w:lvlJc w:val="left"/>
      <w:pPr>
        <w:ind w:left="5193" w:hanging="360"/>
      </w:pPr>
      <w:rPr>
        <w:rFonts w:ascii="Courier New" w:hAnsi="Courier New" w:cs="Courier New" w:hint="default"/>
      </w:rPr>
    </w:lvl>
    <w:lvl w:ilvl="8" w:tplc="FFFFFFFF" w:tentative="1">
      <w:start w:val="1"/>
      <w:numFmt w:val="bullet"/>
      <w:lvlText w:val=""/>
      <w:lvlJc w:val="left"/>
      <w:pPr>
        <w:ind w:left="5913" w:hanging="360"/>
      </w:pPr>
      <w:rPr>
        <w:rFonts w:ascii="Wingdings" w:hAnsi="Wingdings" w:hint="default"/>
      </w:rPr>
    </w:lvl>
  </w:abstractNum>
  <w:abstractNum w:abstractNumId="1" w15:restartNumberingAfterBreak="0">
    <w:nsid w:val="05293140"/>
    <w:multiLevelType w:val="hybridMultilevel"/>
    <w:tmpl w:val="91EA50E4"/>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150BA8"/>
    <w:multiLevelType w:val="multilevel"/>
    <w:tmpl w:val="D47E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3F33E9"/>
    <w:multiLevelType w:val="hybridMultilevel"/>
    <w:tmpl w:val="E4264488"/>
    <w:lvl w:ilvl="0" w:tplc="40090009">
      <w:start w:val="1"/>
      <w:numFmt w:val="bullet"/>
      <w:lvlText w:val=""/>
      <w:lvlJc w:val="left"/>
      <w:pPr>
        <w:ind w:left="927"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BBB348C"/>
    <w:multiLevelType w:val="hybridMultilevel"/>
    <w:tmpl w:val="BD585B92"/>
    <w:lvl w:ilvl="0" w:tplc="40090009">
      <w:start w:val="1"/>
      <w:numFmt w:val="bullet"/>
      <w:lvlText w:val=""/>
      <w:lvlJc w:val="left"/>
      <w:pPr>
        <w:ind w:left="927"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E4633D6"/>
    <w:multiLevelType w:val="hybridMultilevel"/>
    <w:tmpl w:val="0B6C7F72"/>
    <w:lvl w:ilvl="0" w:tplc="40090001">
      <w:start w:val="1"/>
      <w:numFmt w:val="bullet"/>
      <w:lvlText w:val=""/>
      <w:lvlJc w:val="left"/>
      <w:pPr>
        <w:ind w:left="927"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E4A720E"/>
    <w:multiLevelType w:val="hybridMultilevel"/>
    <w:tmpl w:val="A3EE64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1A5AD8"/>
    <w:multiLevelType w:val="multilevel"/>
    <w:tmpl w:val="D2BAD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2E1F77"/>
    <w:multiLevelType w:val="hybridMultilevel"/>
    <w:tmpl w:val="13C4A420"/>
    <w:lvl w:ilvl="0" w:tplc="FD0EAC6E">
      <w:start w:val="1"/>
      <w:numFmt w:val="bullet"/>
      <w:lvlText w:val=""/>
      <w:lvlJc w:val="left"/>
      <w:pPr>
        <w:ind w:left="720" w:hanging="360"/>
      </w:pPr>
      <w:rPr>
        <w:rFonts w:ascii="Symbol" w:hAnsi="Symbol" w:hint="default"/>
        <w:color w:val="C45911" w:themeColor="accent2" w:themeShade="B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6D906E9"/>
    <w:multiLevelType w:val="hybridMultilevel"/>
    <w:tmpl w:val="33BE89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675F94"/>
    <w:multiLevelType w:val="hybridMultilevel"/>
    <w:tmpl w:val="CF9063F8"/>
    <w:lvl w:ilvl="0" w:tplc="40090001">
      <w:start w:val="1"/>
      <w:numFmt w:val="bullet"/>
      <w:lvlText w:val=""/>
      <w:lvlJc w:val="left"/>
      <w:pPr>
        <w:ind w:left="720" w:hanging="360"/>
      </w:pPr>
      <w:rPr>
        <w:rFonts w:ascii="Symbol" w:hAnsi="Symbol" w:hint="default"/>
        <w:color w:val="2F5496" w:themeColor="accent1" w:themeShade="B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7FA566A"/>
    <w:multiLevelType w:val="hybridMultilevel"/>
    <w:tmpl w:val="DE9EEBB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878310B"/>
    <w:multiLevelType w:val="hybridMultilevel"/>
    <w:tmpl w:val="4848794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296D7F19"/>
    <w:multiLevelType w:val="hybridMultilevel"/>
    <w:tmpl w:val="63587B42"/>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E8D03FC"/>
    <w:multiLevelType w:val="hybridMultilevel"/>
    <w:tmpl w:val="0C268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05E3E44"/>
    <w:multiLevelType w:val="hybridMultilevel"/>
    <w:tmpl w:val="CF7450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39D42E6"/>
    <w:multiLevelType w:val="hybridMultilevel"/>
    <w:tmpl w:val="6D6419AE"/>
    <w:lvl w:ilvl="0" w:tplc="40090009">
      <w:start w:val="1"/>
      <w:numFmt w:val="bullet"/>
      <w:lvlText w:val=""/>
      <w:lvlJc w:val="left"/>
      <w:pPr>
        <w:ind w:left="643"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48633DF"/>
    <w:multiLevelType w:val="hybridMultilevel"/>
    <w:tmpl w:val="E8BCF2E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9C9019D"/>
    <w:multiLevelType w:val="hybridMultilevel"/>
    <w:tmpl w:val="1848FC86"/>
    <w:lvl w:ilvl="0" w:tplc="40090009">
      <w:start w:val="1"/>
      <w:numFmt w:val="bullet"/>
      <w:lvlText w:val=""/>
      <w:lvlJc w:val="left"/>
      <w:pPr>
        <w:ind w:left="927"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FD3BAB"/>
    <w:multiLevelType w:val="hybridMultilevel"/>
    <w:tmpl w:val="57EEAD38"/>
    <w:lvl w:ilvl="0" w:tplc="40090009">
      <w:start w:val="1"/>
      <w:numFmt w:val="bullet"/>
      <w:lvlText w:val=""/>
      <w:lvlJc w:val="left"/>
      <w:pPr>
        <w:ind w:left="927"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C746EBC"/>
    <w:multiLevelType w:val="hybridMultilevel"/>
    <w:tmpl w:val="3D0ECA92"/>
    <w:lvl w:ilvl="0" w:tplc="40090009">
      <w:start w:val="1"/>
      <w:numFmt w:val="bullet"/>
      <w:lvlText w:val=""/>
      <w:lvlJc w:val="left"/>
      <w:pPr>
        <w:ind w:left="3620" w:hanging="360"/>
      </w:pPr>
      <w:rPr>
        <w:rFonts w:ascii="Wingdings" w:hAnsi="Wingdings" w:hint="default"/>
      </w:rPr>
    </w:lvl>
    <w:lvl w:ilvl="1" w:tplc="FFFFFFFF" w:tentative="1">
      <w:start w:val="1"/>
      <w:numFmt w:val="bullet"/>
      <w:lvlText w:val="o"/>
      <w:lvlJc w:val="left"/>
      <w:pPr>
        <w:ind w:left="4340" w:hanging="360"/>
      </w:pPr>
      <w:rPr>
        <w:rFonts w:ascii="Courier New" w:hAnsi="Courier New" w:cs="Courier New" w:hint="default"/>
      </w:rPr>
    </w:lvl>
    <w:lvl w:ilvl="2" w:tplc="FFFFFFFF" w:tentative="1">
      <w:start w:val="1"/>
      <w:numFmt w:val="bullet"/>
      <w:lvlText w:val=""/>
      <w:lvlJc w:val="left"/>
      <w:pPr>
        <w:ind w:left="5060" w:hanging="360"/>
      </w:pPr>
      <w:rPr>
        <w:rFonts w:ascii="Wingdings" w:hAnsi="Wingdings" w:hint="default"/>
      </w:rPr>
    </w:lvl>
    <w:lvl w:ilvl="3" w:tplc="FFFFFFFF" w:tentative="1">
      <w:start w:val="1"/>
      <w:numFmt w:val="bullet"/>
      <w:lvlText w:val=""/>
      <w:lvlJc w:val="left"/>
      <w:pPr>
        <w:ind w:left="5780" w:hanging="360"/>
      </w:pPr>
      <w:rPr>
        <w:rFonts w:ascii="Symbol" w:hAnsi="Symbol" w:hint="default"/>
      </w:rPr>
    </w:lvl>
    <w:lvl w:ilvl="4" w:tplc="FFFFFFFF" w:tentative="1">
      <w:start w:val="1"/>
      <w:numFmt w:val="bullet"/>
      <w:lvlText w:val="o"/>
      <w:lvlJc w:val="left"/>
      <w:pPr>
        <w:ind w:left="6500" w:hanging="360"/>
      </w:pPr>
      <w:rPr>
        <w:rFonts w:ascii="Courier New" w:hAnsi="Courier New" w:cs="Courier New" w:hint="default"/>
      </w:rPr>
    </w:lvl>
    <w:lvl w:ilvl="5" w:tplc="FFFFFFFF" w:tentative="1">
      <w:start w:val="1"/>
      <w:numFmt w:val="bullet"/>
      <w:lvlText w:val=""/>
      <w:lvlJc w:val="left"/>
      <w:pPr>
        <w:ind w:left="7220" w:hanging="360"/>
      </w:pPr>
      <w:rPr>
        <w:rFonts w:ascii="Wingdings" w:hAnsi="Wingdings" w:hint="default"/>
      </w:rPr>
    </w:lvl>
    <w:lvl w:ilvl="6" w:tplc="FFFFFFFF" w:tentative="1">
      <w:start w:val="1"/>
      <w:numFmt w:val="bullet"/>
      <w:lvlText w:val=""/>
      <w:lvlJc w:val="left"/>
      <w:pPr>
        <w:ind w:left="7940" w:hanging="360"/>
      </w:pPr>
      <w:rPr>
        <w:rFonts w:ascii="Symbol" w:hAnsi="Symbol" w:hint="default"/>
      </w:rPr>
    </w:lvl>
    <w:lvl w:ilvl="7" w:tplc="FFFFFFFF" w:tentative="1">
      <w:start w:val="1"/>
      <w:numFmt w:val="bullet"/>
      <w:lvlText w:val="o"/>
      <w:lvlJc w:val="left"/>
      <w:pPr>
        <w:ind w:left="8660" w:hanging="360"/>
      </w:pPr>
      <w:rPr>
        <w:rFonts w:ascii="Courier New" w:hAnsi="Courier New" w:cs="Courier New" w:hint="default"/>
      </w:rPr>
    </w:lvl>
    <w:lvl w:ilvl="8" w:tplc="FFFFFFFF" w:tentative="1">
      <w:start w:val="1"/>
      <w:numFmt w:val="bullet"/>
      <w:lvlText w:val=""/>
      <w:lvlJc w:val="left"/>
      <w:pPr>
        <w:ind w:left="9380" w:hanging="360"/>
      </w:pPr>
      <w:rPr>
        <w:rFonts w:ascii="Wingdings" w:hAnsi="Wingdings" w:hint="default"/>
      </w:rPr>
    </w:lvl>
  </w:abstractNum>
  <w:abstractNum w:abstractNumId="21" w15:restartNumberingAfterBreak="0">
    <w:nsid w:val="3D6E5BBD"/>
    <w:multiLevelType w:val="hybridMultilevel"/>
    <w:tmpl w:val="664CDB6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DC61889"/>
    <w:multiLevelType w:val="hybridMultilevel"/>
    <w:tmpl w:val="57282E48"/>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09E38EA"/>
    <w:multiLevelType w:val="hybridMultilevel"/>
    <w:tmpl w:val="34AE3DDE"/>
    <w:lvl w:ilvl="0" w:tplc="40090001">
      <w:start w:val="1"/>
      <w:numFmt w:val="bullet"/>
      <w:lvlText w:val=""/>
      <w:lvlJc w:val="left"/>
      <w:pPr>
        <w:ind w:left="927"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14661D6"/>
    <w:multiLevelType w:val="hybridMultilevel"/>
    <w:tmpl w:val="243C6CEC"/>
    <w:lvl w:ilvl="0" w:tplc="40090009">
      <w:start w:val="1"/>
      <w:numFmt w:val="bullet"/>
      <w:lvlText w:val=""/>
      <w:lvlJc w:val="left"/>
      <w:pPr>
        <w:ind w:left="643"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5226498"/>
    <w:multiLevelType w:val="hybridMultilevel"/>
    <w:tmpl w:val="ED14A80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483734B1"/>
    <w:multiLevelType w:val="hybridMultilevel"/>
    <w:tmpl w:val="41E2C7F4"/>
    <w:lvl w:ilvl="0" w:tplc="7E421F3E">
      <w:start w:val="1"/>
      <w:numFmt w:val="bullet"/>
      <w:lvlText w:val=""/>
      <w:lvlJc w:val="left"/>
      <w:pPr>
        <w:ind w:left="720" w:hanging="360"/>
      </w:pPr>
      <w:rPr>
        <w:rFonts w:ascii="Wingdings" w:hAnsi="Wingdings" w:hint="default"/>
        <w:color w:val="2F5496" w:themeColor="accent1" w:themeShade="B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9783B81"/>
    <w:multiLevelType w:val="hybridMultilevel"/>
    <w:tmpl w:val="65443C38"/>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873" w:hanging="360"/>
      </w:pPr>
      <w:rPr>
        <w:rFonts w:ascii="Courier New" w:hAnsi="Courier New" w:cs="Courier New" w:hint="default"/>
      </w:rPr>
    </w:lvl>
    <w:lvl w:ilvl="2" w:tplc="FFFFFFFF" w:tentative="1">
      <w:start w:val="1"/>
      <w:numFmt w:val="bullet"/>
      <w:lvlText w:val=""/>
      <w:lvlJc w:val="left"/>
      <w:pPr>
        <w:ind w:left="1593" w:hanging="360"/>
      </w:pPr>
      <w:rPr>
        <w:rFonts w:ascii="Wingdings" w:hAnsi="Wingdings" w:hint="default"/>
      </w:rPr>
    </w:lvl>
    <w:lvl w:ilvl="3" w:tplc="FFFFFFFF" w:tentative="1">
      <w:start w:val="1"/>
      <w:numFmt w:val="bullet"/>
      <w:lvlText w:val=""/>
      <w:lvlJc w:val="left"/>
      <w:pPr>
        <w:ind w:left="2313" w:hanging="360"/>
      </w:pPr>
      <w:rPr>
        <w:rFonts w:ascii="Symbol" w:hAnsi="Symbol" w:hint="default"/>
      </w:rPr>
    </w:lvl>
    <w:lvl w:ilvl="4" w:tplc="FFFFFFFF" w:tentative="1">
      <w:start w:val="1"/>
      <w:numFmt w:val="bullet"/>
      <w:lvlText w:val="o"/>
      <w:lvlJc w:val="left"/>
      <w:pPr>
        <w:ind w:left="3033" w:hanging="360"/>
      </w:pPr>
      <w:rPr>
        <w:rFonts w:ascii="Courier New" w:hAnsi="Courier New" w:cs="Courier New" w:hint="default"/>
      </w:rPr>
    </w:lvl>
    <w:lvl w:ilvl="5" w:tplc="FFFFFFFF" w:tentative="1">
      <w:start w:val="1"/>
      <w:numFmt w:val="bullet"/>
      <w:lvlText w:val=""/>
      <w:lvlJc w:val="left"/>
      <w:pPr>
        <w:ind w:left="3753" w:hanging="360"/>
      </w:pPr>
      <w:rPr>
        <w:rFonts w:ascii="Wingdings" w:hAnsi="Wingdings" w:hint="default"/>
      </w:rPr>
    </w:lvl>
    <w:lvl w:ilvl="6" w:tplc="FFFFFFFF" w:tentative="1">
      <w:start w:val="1"/>
      <w:numFmt w:val="bullet"/>
      <w:lvlText w:val=""/>
      <w:lvlJc w:val="left"/>
      <w:pPr>
        <w:ind w:left="4473" w:hanging="360"/>
      </w:pPr>
      <w:rPr>
        <w:rFonts w:ascii="Symbol" w:hAnsi="Symbol" w:hint="default"/>
      </w:rPr>
    </w:lvl>
    <w:lvl w:ilvl="7" w:tplc="FFFFFFFF" w:tentative="1">
      <w:start w:val="1"/>
      <w:numFmt w:val="bullet"/>
      <w:lvlText w:val="o"/>
      <w:lvlJc w:val="left"/>
      <w:pPr>
        <w:ind w:left="5193" w:hanging="360"/>
      </w:pPr>
      <w:rPr>
        <w:rFonts w:ascii="Courier New" w:hAnsi="Courier New" w:cs="Courier New" w:hint="default"/>
      </w:rPr>
    </w:lvl>
    <w:lvl w:ilvl="8" w:tplc="FFFFFFFF" w:tentative="1">
      <w:start w:val="1"/>
      <w:numFmt w:val="bullet"/>
      <w:lvlText w:val=""/>
      <w:lvlJc w:val="left"/>
      <w:pPr>
        <w:ind w:left="5913" w:hanging="360"/>
      </w:pPr>
      <w:rPr>
        <w:rFonts w:ascii="Wingdings" w:hAnsi="Wingdings" w:hint="default"/>
      </w:rPr>
    </w:lvl>
  </w:abstractNum>
  <w:abstractNum w:abstractNumId="28" w15:restartNumberingAfterBreak="0">
    <w:nsid w:val="4EBF2C8C"/>
    <w:multiLevelType w:val="hybridMultilevel"/>
    <w:tmpl w:val="59464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54C1BA8"/>
    <w:multiLevelType w:val="hybridMultilevel"/>
    <w:tmpl w:val="9C96C1C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75174ED"/>
    <w:multiLevelType w:val="hybridMultilevel"/>
    <w:tmpl w:val="034CF694"/>
    <w:lvl w:ilvl="0" w:tplc="4009000F">
      <w:start w:val="1"/>
      <w:numFmt w:val="decimal"/>
      <w:lvlText w:val="%1."/>
      <w:lvlJc w:val="left"/>
      <w:pPr>
        <w:ind w:left="720" w:hanging="360"/>
      </w:pPr>
      <w:rPr>
        <w:rFonts w:hint="default"/>
        <w:color w:val="2F5496" w:themeColor="accent1" w:themeShade="B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403476"/>
    <w:multiLevelType w:val="hybridMultilevel"/>
    <w:tmpl w:val="BEFC81F2"/>
    <w:lvl w:ilvl="0" w:tplc="40090001">
      <w:start w:val="1"/>
      <w:numFmt w:val="bullet"/>
      <w:lvlText w:val=""/>
      <w:lvlJc w:val="left"/>
      <w:pPr>
        <w:ind w:left="927"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FB625A3"/>
    <w:multiLevelType w:val="hybridMultilevel"/>
    <w:tmpl w:val="05E2FD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605F79DC"/>
    <w:multiLevelType w:val="hybridMultilevel"/>
    <w:tmpl w:val="984ABAE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2604B9E"/>
    <w:multiLevelType w:val="hybridMultilevel"/>
    <w:tmpl w:val="EE9EA232"/>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59A155E"/>
    <w:multiLevelType w:val="hybridMultilevel"/>
    <w:tmpl w:val="D8389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7810C1B"/>
    <w:multiLevelType w:val="hybridMultilevel"/>
    <w:tmpl w:val="1AFEE2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CC05778"/>
    <w:multiLevelType w:val="hybridMultilevel"/>
    <w:tmpl w:val="CC0097C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D496ACB"/>
    <w:multiLevelType w:val="hybridMultilevel"/>
    <w:tmpl w:val="A16E6D48"/>
    <w:lvl w:ilvl="0" w:tplc="40090001">
      <w:start w:val="1"/>
      <w:numFmt w:val="bullet"/>
      <w:lvlText w:val=""/>
      <w:lvlJc w:val="left"/>
      <w:pPr>
        <w:ind w:left="927"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0F82C86"/>
    <w:multiLevelType w:val="hybridMultilevel"/>
    <w:tmpl w:val="F7DC66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1E24B2B"/>
    <w:multiLevelType w:val="hybridMultilevel"/>
    <w:tmpl w:val="1D48C506"/>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6322725"/>
    <w:multiLevelType w:val="hybridMultilevel"/>
    <w:tmpl w:val="B282ABFA"/>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9E87A02"/>
    <w:multiLevelType w:val="hybridMultilevel"/>
    <w:tmpl w:val="E0C8F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69633630">
    <w:abstractNumId w:val="22"/>
  </w:num>
  <w:num w:numId="2" w16cid:durableId="242641432">
    <w:abstractNumId w:val="36"/>
  </w:num>
  <w:num w:numId="3" w16cid:durableId="1202130126">
    <w:abstractNumId w:val="39"/>
  </w:num>
  <w:num w:numId="4" w16cid:durableId="171259129">
    <w:abstractNumId w:val="2"/>
  </w:num>
  <w:num w:numId="5" w16cid:durableId="2134979144">
    <w:abstractNumId w:val="14"/>
  </w:num>
  <w:num w:numId="6" w16cid:durableId="2061244970">
    <w:abstractNumId w:val="1"/>
  </w:num>
  <w:num w:numId="7" w16cid:durableId="37364817">
    <w:abstractNumId w:val="7"/>
  </w:num>
  <w:num w:numId="8" w16cid:durableId="592201370">
    <w:abstractNumId w:val="28"/>
  </w:num>
  <w:num w:numId="9" w16cid:durableId="1482189313">
    <w:abstractNumId w:val="35"/>
  </w:num>
  <w:num w:numId="10" w16cid:durableId="592203862">
    <w:abstractNumId w:val="15"/>
  </w:num>
  <w:num w:numId="11" w16cid:durableId="67844538">
    <w:abstractNumId w:val="32"/>
  </w:num>
  <w:num w:numId="12" w16cid:durableId="210845504">
    <w:abstractNumId w:val="12"/>
  </w:num>
  <w:num w:numId="13" w16cid:durableId="1454209999">
    <w:abstractNumId w:val="42"/>
  </w:num>
  <w:num w:numId="14" w16cid:durableId="1214586944">
    <w:abstractNumId w:val="8"/>
  </w:num>
  <w:num w:numId="15" w16cid:durableId="1859468298">
    <w:abstractNumId w:val="6"/>
  </w:num>
  <w:num w:numId="16" w16cid:durableId="994800641">
    <w:abstractNumId w:val="9"/>
  </w:num>
  <w:num w:numId="17" w16cid:durableId="244654568">
    <w:abstractNumId w:val="37"/>
  </w:num>
  <w:num w:numId="18" w16cid:durableId="2060476120">
    <w:abstractNumId w:val="21"/>
  </w:num>
  <w:num w:numId="19" w16cid:durableId="895630614">
    <w:abstractNumId w:val="26"/>
  </w:num>
  <w:num w:numId="20" w16cid:durableId="709259112">
    <w:abstractNumId w:val="13"/>
  </w:num>
  <w:num w:numId="21" w16cid:durableId="859780602">
    <w:abstractNumId w:val="3"/>
  </w:num>
  <w:num w:numId="22" w16cid:durableId="707142091">
    <w:abstractNumId w:val="0"/>
  </w:num>
  <w:num w:numId="23" w16cid:durableId="1392078349">
    <w:abstractNumId w:val="19"/>
  </w:num>
  <w:num w:numId="24" w16cid:durableId="1371958759">
    <w:abstractNumId w:val="31"/>
  </w:num>
  <w:num w:numId="25" w16cid:durableId="2048791246">
    <w:abstractNumId w:val="40"/>
  </w:num>
  <w:num w:numId="26" w16cid:durableId="407269725">
    <w:abstractNumId w:val="4"/>
  </w:num>
  <w:num w:numId="27" w16cid:durableId="1964071594">
    <w:abstractNumId w:val="20"/>
  </w:num>
  <w:num w:numId="28" w16cid:durableId="657347722">
    <w:abstractNumId w:val="34"/>
  </w:num>
  <w:num w:numId="29" w16cid:durableId="496506284">
    <w:abstractNumId w:val="24"/>
  </w:num>
  <w:num w:numId="30" w16cid:durableId="1011221695">
    <w:abstractNumId w:val="16"/>
  </w:num>
  <w:num w:numId="31" w16cid:durableId="1591039160">
    <w:abstractNumId w:val="41"/>
  </w:num>
  <w:num w:numId="32" w16cid:durableId="1841582498">
    <w:abstractNumId w:val="30"/>
  </w:num>
  <w:num w:numId="33" w16cid:durableId="129707620">
    <w:abstractNumId w:val="10"/>
  </w:num>
  <w:num w:numId="34" w16cid:durableId="1542473601">
    <w:abstractNumId w:val="11"/>
  </w:num>
  <w:num w:numId="35" w16cid:durableId="552929586">
    <w:abstractNumId w:val="17"/>
  </w:num>
  <w:num w:numId="36" w16cid:durableId="996420300">
    <w:abstractNumId w:val="23"/>
  </w:num>
  <w:num w:numId="37" w16cid:durableId="1285581189">
    <w:abstractNumId w:val="38"/>
  </w:num>
  <w:num w:numId="38" w16cid:durableId="253635994">
    <w:abstractNumId w:val="27"/>
  </w:num>
  <w:num w:numId="39" w16cid:durableId="546378357">
    <w:abstractNumId w:val="29"/>
  </w:num>
  <w:num w:numId="40" w16cid:durableId="1448816546">
    <w:abstractNumId w:val="5"/>
  </w:num>
  <w:num w:numId="41" w16cid:durableId="356660664">
    <w:abstractNumId w:val="18"/>
  </w:num>
  <w:num w:numId="42" w16cid:durableId="856040095">
    <w:abstractNumId w:val="33"/>
  </w:num>
  <w:num w:numId="43" w16cid:durableId="5617521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272C"/>
    <w:rsid w:val="00015755"/>
    <w:rsid w:val="00043B62"/>
    <w:rsid w:val="000458C6"/>
    <w:rsid w:val="00050D3D"/>
    <w:rsid w:val="00051D57"/>
    <w:rsid w:val="000525A5"/>
    <w:rsid w:val="00056C19"/>
    <w:rsid w:val="00057AF9"/>
    <w:rsid w:val="00061D26"/>
    <w:rsid w:val="0006683F"/>
    <w:rsid w:val="00067E84"/>
    <w:rsid w:val="00080EC6"/>
    <w:rsid w:val="00081A1D"/>
    <w:rsid w:val="00090439"/>
    <w:rsid w:val="000948D6"/>
    <w:rsid w:val="00094A2E"/>
    <w:rsid w:val="000A73A1"/>
    <w:rsid w:val="000B1F75"/>
    <w:rsid w:val="000C013E"/>
    <w:rsid w:val="000C3EA6"/>
    <w:rsid w:val="000C66C3"/>
    <w:rsid w:val="000F4985"/>
    <w:rsid w:val="000F7139"/>
    <w:rsid w:val="00105CF0"/>
    <w:rsid w:val="001238D0"/>
    <w:rsid w:val="001301FB"/>
    <w:rsid w:val="00134F9C"/>
    <w:rsid w:val="00137DA8"/>
    <w:rsid w:val="00141618"/>
    <w:rsid w:val="001523C3"/>
    <w:rsid w:val="001539A3"/>
    <w:rsid w:val="00167B31"/>
    <w:rsid w:val="0017640F"/>
    <w:rsid w:val="00185327"/>
    <w:rsid w:val="001A2FA9"/>
    <w:rsid w:val="001A6835"/>
    <w:rsid w:val="001A6E5E"/>
    <w:rsid w:val="001B1FB8"/>
    <w:rsid w:val="001B6736"/>
    <w:rsid w:val="001E02F9"/>
    <w:rsid w:val="001F7380"/>
    <w:rsid w:val="00207B98"/>
    <w:rsid w:val="002142C6"/>
    <w:rsid w:val="00216F33"/>
    <w:rsid w:val="00222683"/>
    <w:rsid w:val="00247360"/>
    <w:rsid w:val="00263A58"/>
    <w:rsid w:val="00264E81"/>
    <w:rsid w:val="00264F62"/>
    <w:rsid w:val="0027207B"/>
    <w:rsid w:val="002733ED"/>
    <w:rsid w:val="0028160C"/>
    <w:rsid w:val="00285C51"/>
    <w:rsid w:val="00295312"/>
    <w:rsid w:val="002A4DC4"/>
    <w:rsid w:val="002B7F55"/>
    <w:rsid w:val="002E2458"/>
    <w:rsid w:val="002E3854"/>
    <w:rsid w:val="002F05F4"/>
    <w:rsid w:val="002F08CB"/>
    <w:rsid w:val="00301611"/>
    <w:rsid w:val="00301E64"/>
    <w:rsid w:val="00302C7E"/>
    <w:rsid w:val="00315180"/>
    <w:rsid w:val="003167F8"/>
    <w:rsid w:val="00322F52"/>
    <w:rsid w:val="003307A5"/>
    <w:rsid w:val="00333638"/>
    <w:rsid w:val="00337F00"/>
    <w:rsid w:val="00351FFB"/>
    <w:rsid w:val="00355F29"/>
    <w:rsid w:val="003671FB"/>
    <w:rsid w:val="00367CBA"/>
    <w:rsid w:val="00382A85"/>
    <w:rsid w:val="003904A4"/>
    <w:rsid w:val="00395F93"/>
    <w:rsid w:val="00396A06"/>
    <w:rsid w:val="003A21BD"/>
    <w:rsid w:val="003A62B5"/>
    <w:rsid w:val="003B1997"/>
    <w:rsid w:val="003B3D1F"/>
    <w:rsid w:val="003C1396"/>
    <w:rsid w:val="003C3B77"/>
    <w:rsid w:val="003C7C29"/>
    <w:rsid w:val="003D5F38"/>
    <w:rsid w:val="003E0844"/>
    <w:rsid w:val="003E3DD5"/>
    <w:rsid w:val="00400E30"/>
    <w:rsid w:val="004012BE"/>
    <w:rsid w:val="00401B3C"/>
    <w:rsid w:val="004250A0"/>
    <w:rsid w:val="00437175"/>
    <w:rsid w:val="004478B1"/>
    <w:rsid w:val="00454148"/>
    <w:rsid w:val="00454582"/>
    <w:rsid w:val="00473B9C"/>
    <w:rsid w:val="00474EA9"/>
    <w:rsid w:val="00480FAC"/>
    <w:rsid w:val="00494F39"/>
    <w:rsid w:val="004A3B5B"/>
    <w:rsid w:val="004B6E54"/>
    <w:rsid w:val="004C1A9E"/>
    <w:rsid w:val="004C4F3D"/>
    <w:rsid w:val="004C56B8"/>
    <w:rsid w:val="00511533"/>
    <w:rsid w:val="00517D09"/>
    <w:rsid w:val="00536334"/>
    <w:rsid w:val="005449F9"/>
    <w:rsid w:val="00551B3D"/>
    <w:rsid w:val="00551B4E"/>
    <w:rsid w:val="0055386F"/>
    <w:rsid w:val="00560C99"/>
    <w:rsid w:val="00561C68"/>
    <w:rsid w:val="00572972"/>
    <w:rsid w:val="00577A20"/>
    <w:rsid w:val="005878E4"/>
    <w:rsid w:val="00587ABD"/>
    <w:rsid w:val="00591CD6"/>
    <w:rsid w:val="005B2F4E"/>
    <w:rsid w:val="005B3F61"/>
    <w:rsid w:val="005C2DE2"/>
    <w:rsid w:val="00613032"/>
    <w:rsid w:val="00615C07"/>
    <w:rsid w:val="00615E6F"/>
    <w:rsid w:val="00627B72"/>
    <w:rsid w:val="00637E2A"/>
    <w:rsid w:val="00651344"/>
    <w:rsid w:val="00661FA6"/>
    <w:rsid w:val="00664ADA"/>
    <w:rsid w:val="0067286C"/>
    <w:rsid w:val="006768B1"/>
    <w:rsid w:val="00687DAA"/>
    <w:rsid w:val="00692949"/>
    <w:rsid w:val="006A19B0"/>
    <w:rsid w:val="006B280B"/>
    <w:rsid w:val="006C1E0C"/>
    <w:rsid w:val="006C49F1"/>
    <w:rsid w:val="006C522B"/>
    <w:rsid w:val="006D24BF"/>
    <w:rsid w:val="006D40C7"/>
    <w:rsid w:val="006E12F1"/>
    <w:rsid w:val="006E489F"/>
    <w:rsid w:val="006F0B15"/>
    <w:rsid w:val="006F45B8"/>
    <w:rsid w:val="006F77FE"/>
    <w:rsid w:val="00701EFC"/>
    <w:rsid w:val="0070258B"/>
    <w:rsid w:val="00707A2D"/>
    <w:rsid w:val="007105D0"/>
    <w:rsid w:val="00722990"/>
    <w:rsid w:val="0072706E"/>
    <w:rsid w:val="00762E1C"/>
    <w:rsid w:val="00766059"/>
    <w:rsid w:val="00770CE9"/>
    <w:rsid w:val="00771268"/>
    <w:rsid w:val="0078265A"/>
    <w:rsid w:val="007918C7"/>
    <w:rsid w:val="007A1A24"/>
    <w:rsid w:val="007B12E7"/>
    <w:rsid w:val="007B7033"/>
    <w:rsid w:val="007C02EF"/>
    <w:rsid w:val="007C0DCB"/>
    <w:rsid w:val="007C100E"/>
    <w:rsid w:val="007C4C00"/>
    <w:rsid w:val="007D5A41"/>
    <w:rsid w:val="007E052C"/>
    <w:rsid w:val="007E7E3C"/>
    <w:rsid w:val="007F0AAF"/>
    <w:rsid w:val="007F4010"/>
    <w:rsid w:val="00803AE6"/>
    <w:rsid w:val="00804BEA"/>
    <w:rsid w:val="00806FB0"/>
    <w:rsid w:val="00807D7E"/>
    <w:rsid w:val="00820F90"/>
    <w:rsid w:val="0082686C"/>
    <w:rsid w:val="008356A5"/>
    <w:rsid w:val="00841B5F"/>
    <w:rsid w:val="00841CBD"/>
    <w:rsid w:val="00855F29"/>
    <w:rsid w:val="00872FE4"/>
    <w:rsid w:val="008823B6"/>
    <w:rsid w:val="00886F3E"/>
    <w:rsid w:val="0089181A"/>
    <w:rsid w:val="00893854"/>
    <w:rsid w:val="00895DF5"/>
    <w:rsid w:val="008A4BCF"/>
    <w:rsid w:val="008B1B8D"/>
    <w:rsid w:val="008C22A2"/>
    <w:rsid w:val="008C5D7C"/>
    <w:rsid w:val="008C6B63"/>
    <w:rsid w:val="008E7EEB"/>
    <w:rsid w:val="009131FB"/>
    <w:rsid w:val="00922F2C"/>
    <w:rsid w:val="009234D2"/>
    <w:rsid w:val="00933799"/>
    <w:rsid w:val="0094034B"/>
    <w:rsid w:val="0094336C"/>
    <w:rsid w:val="00972EF6"/>
    <w:rsid w:val="00982554"/>
    <w:rsid w:val="00986D5C"/>
    <w:rsid w:val="00990318"/>
    <w:rsid w:val="0099180F"/>
    <w:rsid w:val="009B2B38"/>
    <w:rsid w:val="009E3860"/>
    <w:rsid w:val="009E3A42"/>
    <w:rsid w:val="009E78C6"/>
    <w:rsid w:val="009F1A58"/>
    <w:rsid w:val="009F48BE"/>
    <w:rsid w:val="00A23E8D"/>
    <w:rsid w:val="00A263E9"/>
    <w:rsid w:val="00A649E1"/>
    <w:rsid w:val="00A64EDC"/>
    <w:rsid w:val="00A71C37"/>
    <w:rsid w:val="00A839EC"/>
    <w:rsid w:val="00AA6D63"/>
    <w:rsid w:val="00AB0653"/>
    <w:rsid w:val="00AB51C9"/>
    <w:rsid w:val="00AC2DCF"/>
    <w:rsid w:val="00AC325D"/>
    <w:rsid w:val="00AE168F"/>
    <w:rsid w:val="00B1675A"/>
    <w:rsid w:val="00B22139"/>
    <w:rsid w:val="00B45867"/>
    <w:rsid w:val="00B57441"/>
    <w:rsid w:val="00B57A0F"/>
    <w:rsid w:val="00B619AE"/>
    <w:rsid w:val="00B77082"/>
    <w:rsid w:val="00B93D35"/>
    <w:rsid w:val="00BC0657"/>
    <w:rsid w:val="00BC657E"/>
    <w:rsid w:val="00BD0C42"/>
    <w:rsid w:val="00BE72A5"/>
    <w:rsid w:val="00BF0BE6"/>
    <w:rsid w:val="00BF5D98"/>
    <w:rsid w:val="00C02AAD"/>
    <w:rsid w:val="00C10C21"/>
    <w:rsid w:val="00C13ADC"/>
    <w:rsid w:val="00C22120"/>
    <w:rsid w:val="00C269CF"/>
    <w:rsid w:val="00C34213"/>
    <w:rsid w:val="00C451D9"/>
    <w:rsid w:val="00C457D8"/>
    <w:rsid w:val="00C522EE"/>
    <w:rsid w:val="00C53B05"/>
    <w:rsid w:val="00C5466F"/>
    <w:rsid w:val="00C552EE"/>
    <w:rsid w:val="00C716E4"/>
    <w:rsid w:val="00C736AC"/>
    <w:rsid w:val="00C84347"/>
    <w:rsid w:val="00CC7F93"/>
    <w:rsid w:val="00CD37F3"/>
    <w:rsid w:val="00CD54BE"/>
    <w:rsid w:val="00CD78D1"/>
    <w:rsid w:val="00CE48BE"/>
    <w:rsid w:val="00CE7418"/>
    <w:rsid w:val="00CF2277"/>
    <w:rsid w:val="00CF458D"/>
    <w:rsid w:val="00D175F7"/>
    <w:rsid w:val="00D52E26"/>
    <w:rsid w:val="00D533D6"/>
    <w:rsid w:val="00D556C8"/>
    <w:rsid w:val="00D6191E"/>
    <w:rsid w:val="00D657B0"/>
    <w:rsid w:val="00D84F21"/>
    <w:rsid w:val="00D876B9"/>
    <w:rsid w:val="00D923B2"/>
    <w:rsid w:val="00D92B2B"/>
    <w:rsid w:val="00DB0719"/>
    <w:rsid w:val="00DD2097"/>
    <w:rsid w:val="00DD669C"/>
    <w:rsid w:val="00DF45B6"/>
    <w:rsid w:val="00E03D56"/>
    <w:rsid w:val="00E31E35"/>
    <w:rsid w:val="00E33426"/>
    <w:rsid w:val="00E52758"/>
    <w:rsid w:val="00E53E0E"/>
    <w:rsid w:val="00E756D6"/>
    <w:rsid w:val="00E876A1"/>
    <w:rsid w:val="00E93250"/>
    <w:rsid w:val="00E95724"/>
    <w:rsid w:val="00EB000A"/>
    <w:rsid w:val="00ED300A"/>
    <w:rsid w:val="00EF0F78"/>
    <w:rsid w:val="00EF2F65"/>
    <w:rsid w:val="00F0247A"/>
    <w:rsid w:val="00F12BB8"/>
    <w:rsid w:val="00F13719"/>
    <w:rsid w:val="00F14C34"/>
    <w:rsid w:val="00F368ED"/>
    <w:rsid w:val="00F4362D"/>
    <w:rsid w:val="00F70AAD"/>
    <w:rsid w:val="00F7272C"/>
    <w:rsid w:val="00F845DB"/>
    <w:rsid w:val="00F86FDB"/>
    <w:rsid w:val="00F90C74"/>
    <w:rsid w:val="00F92770"/>
    <w:rsid w:val="00F95812"/>
    <w:rsid w:val="00FA692A"/>
    <w:rsid w:val="00FB3594"/>
    <w:rsid w:val="00FC638B"/>
    <w:rsid w:val="00FD51ED"/>
    <w:rsid w:val="00FE67F4"/>
    <w:rsid w:val="00FE79B8"/>
    <w:rsid w:val="00FF1616"/>
    <w:rsid w:val="00FF17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527F6"/>
  <w15:chartTrackingRefBased/>
  <w15:docId w15:val="{2E7BC16B-4500-4BCB-A0EC-07F4A1DBF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6F45B8"/>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6F45B8"/>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02C7E"/>
    <w:pPr>
      <w:spacing w:after="0" w:line="240" w:lineRule="auto"/>
    </w:pPr>
  </w:style>
  <w:style w:type="paragraph" w:styleId="Header">
    <w:name w:val="header"/>
    <w:basedOn w:val="Normal"/>
    <w:link w:val="HeaderChar"/>
    <w:uiPriority w:val="99"/>
    <w:unhideWhenUsed/>
    <w:rsid w:val="00302C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2C7E"/>
  </w:style>
  <w:style w:type="paragraph" w:styleId="Footer">
    <w:name w:val="footer"/>
    <w:basedOn w:val="Normal"/>
    <w:link w:val="FooterChar"/>
    <w:uiPriority w:val="99"/>
    <w:unhideWhenUsed/>
    <w:rsid w:val="00302C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2C7E"/>
  </w:style>
  <w:style w:type="paragraph" w:styleId="ListParagraph">
    <w:name w:val="List Paragraph"/>
    <w:basedOn w:val="Normal"/>
    <w:uiPriority w:val="34"/>
    <w:qFormat/>
    <w:rsid w:val="000C66C3"/>
    <w:pPr>
      <w:ind w:left="720"/>
      <w:contextualSpacing/>
    </w:pPr>
  </w:style>
  <w:style w:type="paragraph" w:styleId="NormalWeb">
    <w:name w:val="Normal (Web)"/>
    <w:basedOn w:val="Normal"/>
    <w:uiPriority w:val="99"/>
    <w:unhideWhenUsed/>
    <w:rsid w:val="00CE741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CE7418"/>
    <w:rPr>
      <w:color w:val="0000FF"/>
      <w:u w:val="single"/>
    </w:rPr>
  </w:style>
  <w:style w:type="character" w:customStyle="1" w:styleId="Heading3Char">
    <w:name w:val="Heading 3 Char"/>
    <w:basedOn w:val="DefaultParagraphFont"/>
    <w:link w:val="Heading3"/>
    <w:uiPriority w:val="9"/>
    <w:rsid w:val="006F45B8"/>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6F45B8"/>
    <w:rPr>
      <w:rFonts w:ascii="Times New Roman" w:eastAsia="Times New Roman" w:hAnsi="Times New Roman" w:cs="Times New Roman"/>
      <w:b/>
      <w:bCs/>
      <w:kern w:val="0"/>
      <w:sz w:val="24"/>
      <w:szCs w:val="24"/>
      <w:lang w:eastAsia="en-IN"/>
      <w14:ligatures w14:val="none"/>
    </w:rPr>
  </w:style>
  <w:style w:type="character" w:customStyle="1" w:styleId="mw-headline">
    <w:name w:val="mw-headline"/>
    <w:basedOn w:val="DefaultParagraphFont"/>
    <w:rsid w:val="006F45B8"/>
  </w:style>
  <w:style w:type="character" w:customStyle="1" w:styleId="mw-editsection">
    <w:name w:val="mw-editsection"/>
    <w:basedOn w:val="DefaultParagraphFont"/>
    <w:rsid w:val="006F45B8"/>
  </w:style>
  <w:style w:type="character" w:customStyle="1" w:styleId="mw-editsection-bracket">
    <w:name w:val="mw-editsection-bracket"/>
    <w:basedOn w:val="DefaultParagraphFont"/>
    <w:rsid w:val="006F45B8"/>
  </w:style>
  <w:style w:type="character" w:styleId="UnresolvedMention">
    <w:name w:val="Unresolved Mention"/>
    <w:basedOn w:val="DefaultParagraphFont"/>
    <w:uiPriority w:val="99"/>
    <w:semiHidden/>
    <w:unhideWhenUsed/>
    <w:rsid w:val="00285C51"/>
    <w:rPr>
      <w:color w:val="605E5C"/>
      <w:shd w:val="clear" w:color="auto" w:fill="E1DFDD"/>
    </w:rPr>
  </w:style>
  <w:style w:type="paragraph" w:customStyle="1" w:styleId="va-top">
    <w:name w:val="va-top"/>
    <w:basedOn w:val="Normal"/>
    <w:rsid w:val="008356A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FollowedHyperlink">
    <w:name w:val="FollowedHyperlink"/>
    <w:basedOn w:val="DefaultParagraphFont"/>
    <w:uiPriority w:val="99"/>
    <w:semiHidden/>
    <w:unhideWhenUsed/>
    <w:rsid w:val="00315180"/>
    <w:rPr>
      <w:color w:val="954F72" w:themeColor="followedHyperlink"/>
      <w:u w:val="single"/>
    </w:rPr>
  </w:style>
  <w:style w:type="table" w:styleId="TableGrid">
    <w:name w:val="Table Grid"/>
    <w:basedOn w:val="TableNormal"/>
    <w:uiPriority w:val="39"/>
    <w:rsid w:val="003C3B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0C01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255044">
      <w:bodyDiv w:val="1"/>
      <w:marLeft w:val="0"/>
      <w:marRight w:val="0"/>
      <w:marTop w:val="0"/>
      <w:marBottom w:val="0"/>
      <w:divBdr>
        <w:top w:val="none" w:sz="0" w:space="0" w:color="auto"/>
        <w:left w:val="none" w:sz="0" w:space="0" w:color="auto"/>
        <w:bottom w:val="none" w:sz="0" w:space="0" w:color="auto"/>
        <w:right w:val="none" w:sz="0" w:space="0" w:color="auto"/>
      </w:divBdr>
    </w:div>
    <w:div w:id="547684442">
      <w:bodyDiv w:val="1"/>
      <w:marLeft w:val="0"/>
      <w:marRight w:val="0"/>
      <w:marTop w:val="0"/>
      <w:marBottom w:val="0"/>
      <w:divBdr>
        <w:top w:val="none" w:sz="0" w:space="0" w:color="auto"/>
        <w:left w:val="none" w:sz="0" w:space="0" w:color="auto"/>
        <w:bottom w:val="none" w:sz="0" w:space="0" w:color="auto"/>
        <w:right w:val="none" w:sz="0" w:space="0" w:color="auto"/>
      </w:divBdr>
    </w:div>
    <w:div w:id="1214926441">
      <w:bodyDiv w:val="1"/>
      <w:marLeft w:val="0"/>
      <w:marRight w:val="0"/>
      <w:marTop w:val="0"/>
      <w:marBottom w:val="0"/>
      <w:divBdr>
        <w:top w:val="none" w:sz="0" w:space="0" w:color="auto"/>
        <w:left w:val="none" w:sz="0" w:space="0" w:color="auto"/>
        <w:bottom w:val="none" w:sz="0" w:space="0" w:color="auto"/>
        <w:right w:val="none" w:sz="0" w:space="0" w:color="auto"/>
      </w:divBdr>
      <w:divsChild>
        <w:div w:id="1559710895">
          <w:marLeft w:val="336"/>
          <w:marRight w:val="0"/>
          <w:marTop w:val="120"/>
          <w:marBottom w:val="312"/>
          <w:divBdr>
            <w:top w:val="none" w:sz="0" w:space="0" w:color="auto"/>
            <w:left w:val="none" w:sz="0" w:space="0" w:color="auto"/>
            <w:bottom w:val="none" w:sz="0" w:space="0" w:color="auto"/>
            <w:right w:val="none" w:sz="0" w:space="0" w:color="auto"/>
          </w:divBdr>
          <w:divsChild>
            <w:div w:id="1015503023">
              <w:marLeft w:val="0"/>
              <w:marRight w:val="0"/>
              <w:marTop w:val="0"/>
              <w:marBottom w:val="0"/>
              <w:divBdr>
                <w:top w:val="single" w:sz="6" w:space="2" w:color="C8CCD1"/>
                <w:left w:val="single" w:sz="6" w:space="2" w:color="C8CCD1"/>
                <w:bottom w:val="single" w:sz="6" w:space="2" w:color="C8CCD1"/>
                <w:right w:val="single" w:sz="6" w:space="2" w:color="C8CCD1"/>
              </w:divBdr>
              <w:divsChild>
                <w:div w:id="1341158617">
                  <w:marLeft w:val="0"/>
                  <w:marRight w:val="0"/>
                  <w:marTop w:val="0"/>
                  <w:marBottom w:val="0"/>
                  <w:divBdr>
                    <w:top w:val="none" w:sz="0" w:space="0" w:color="auto"/>
                    <w:left w:val="none" w:sz="0" w:space="0" w:color="auto"/>
                    <w:bottom w:val="none" w:sz="0" w:space="0" w:color="auto"/>
                    <w:right w:val="none" w:sz="0" w:space="0" w:color="auto"/>
                  </w:divBdr>
                  <w:divsChild>
                    <w:div w:id="1009989507">
                      <w:marLeft w:val="15"/>
                      <w:marRight w:val="15"/>
                      <w:marTop w:val="15"/>
                      <w:marBottom w:val="15"/>
                      <w:divBdr>
                        <w:top w:val="none" w:sz="0" w:space="0" w:color="auto"/>
                        <w:left w:val="none" w:sz="0" w:space="0" w:color="auto"/>
                        <w:bottom w:val="none" w:sz="0" w:space="0" w:color="auto"/>
                        <w:right w:val="none" w:sz="0" w:space="0" w:color="auto"/>
                      </w:divBdr>
                      <w:divsChild>
                        <w:div w:id="1236938160">
                          <w:marLeft w:val="0"/>
                          <w:marRight w:val="0"/>
                          <w:marTop w:val="0"/>
                          <w:marBottom w:val="0"/>
                          <w:divBdr>
                            <w:top w:val="single" w:sz="6" w:space="0" w:color="C8CCD1"/>
                            <w:left w:val="single" w:sz="6" w:space="0" w:color="C8CCD1"/>
                            <w:bottom w:val="single" w:sz="6" w:space="0" w:color="C8CCD1"/>
                            <w:right w:val="single" w:sz="6" w:space="0" w:color="C8CCD1"/>
                          </w:divBdr>
                        </w:div>
                      </w:divsChild>
                    </w:div>
                    <w:div w:id="1028799090">
                      <w:marLeft w:val="15"/>
                      <w:marRight w:val="15"/>
                      <w:marTop w:val="15"/>
                      <w:marBottom w:val="15"/>
                      <w:divBdr>
                        <w:top w:val="none" w:sz="0" w:space="0" w:color="auto"/>
                        <w:left w:val="none" w:sz="0" w:space="0" w:color="auto"/>
                        <w:bottom w:val="none" w:sz="0" w:space="0" w:color="auto"/>
                        <w:right w:val="none" w:sz="0" w:space="0" w:color="auto"/>
                      </w:divBdr>
                      <w:divsChild>
                        <w:div w:id="1060711018">
                          <w:marLeft w:val="0"/>
                          <w:marRight w:val="0"/>
                          <w:marTop w:val="0"/>
                          <w:marBottom w:val="0"/>
                          <w:divBdr>
                            <w:top w:val="single" w:sz="6" w:space="0" w:color="C8CCD1"/>
                            <w:left w:val="single" w:sz="6" w:space="0" w:color="C8CCD1"/>
                            <w:bottom w:val="single" w:sz="6" w:space="0" w:color="C8CCD1"/>
                            <w:right w:val="single" w:sz="6" w:space="0" w:color="C8CCD1"/>
                          </w:divBdr>
                        </w:div>
                      </w:divsChild>
                    </w:div>
                  </w:divsChild>
                </w:div>
                <w:div w:id="1362974082">
                  <w:marLeft w:val="0"/>
                  <w:marRight w:val="0"/>
                  <w:marTop w:val="0"/>
                  <w:marBottom w:val="0"/>
                  <w:divBdr>
                    <w:top w:val="none" w:sz="0" w:space="0" w:color="auto"/>
                    <w:left w:val="none" w:sz="0" w:space="0" w:color="auto"/>
                    <w:bottom w:val="none" w:sz="0" w:space="0" w:color="auto"/>
                    <w:right w:val="none" w:sz="0" w:space="0" w:color="auto"/>
                  </w:divBdr>
                  <w:divsChild>
                    <w:div w:id="91055052">
                      <w:marLeft w:val="15"/>
                      <w:marRight w:val="15"/>
                      <w:marTop w:val="15"/>
                      <w:marBottom w:val="15"/>
                      <w:divBdr>
                        <w:top w:val="none" w:sz="0" w:space="0" w:color="auto"/>
                        <w:left w:val="none" w:sz="0" w:space="0" w:color="auto"/>
                        <w:bottom w:val="none" w:sz="0" w:space="0" w:color="auto"/>
                        <w:right w:val="none" w:sz="0" w:space="0" w:color="auto"/>
                      </w:divBdr>
                      <w:divsChild>
                        <w:div w:id="1147210129">
                          <w:marLeft w:val="0"/>
                          <w:marRight w:val="0"/>
                          <w:marTop w:val="0"/>
                          <w:marBottom w:val="0"/>
                          <w:divBdr>
                            <w:top w:val="single" w:sz="6" w:space="0" w:color="C8CCD1"/>
                            <w:left w:val="single" w:sz="6" w:space="0" w:color="C8CCD1"/>
                            <w:bottom w:val="single" w:sz="6" w:space="0" w:color="C8CCD1"/>
                            <w:right w:val="single" w:sz="6" w:space="0" w:color="C8CCD1"/>
                          </w:divBdr>
                        </w:div>
                      </w:divsChild>
                    </w:div>
                    <w:div w:id="424303204">
                      <w:marLeft w:val="15"/>
                      <w:marRight w:val="15"/>
                      <w:marTop w:val="15"/>
                      <w:marBottom w:val="15"/>
                      <w:divBdr>
                        <w:top w:val="none" w:sz="0" w:space="0" w:color="auto"/>
                        <w:left w:val="none" w:sz="0" w:space="0" w:color="auto"/>
                        <w:bottom w:val="none" w:sz="0" w:space="0" w:color="auto"/>
                        <w:right w:val="none" w:sz="0" w:space="0" w:color="auto"/>
                      </w:divBdr>
                      <w:divsChild>
                        <w:div w:id="802235375">
                          <w:marLeft w:val="0"/>
                          <w:marRight w:val="0"/>
                          <w:marTop w:val="0"/>
                          <w:marBottom w:val="0"/>
                          <w:divBdr>
                            <w:top w:val="single" w:sz="6" w:space="0" w:color="C8CCD1"/>
                            <w:left w:val="single" w:sz="6" w:space="0" w:color="C8CCD1"/>
                            <w:bottom w:val="single" w:sz="6" w:space="0" w:color="C8CCD1"/>
                            <w:right w:val="single" w:sz="6" w:space="0" w:color="C8CCD1"/>
                          </w:divBdr>
                        </w:div>
                      </w:divsChild>
                    </w:div>
                  </w:divsChild>
                </w:div>
                <w:div w:id="17934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7940">
          <w:marLeft w:val="0"/>
          <w:marRight w:val="0"/>
          <w:marTop w:val="0"/>
          <w:marBottom w:val="120"/>
          <w:divBdr>
            <w:top w:val="none" w:sz="0" w:space="0" w:color="auto"/>
            <w:left w:val="none" w:sz="0" w:space="0" w:color="auto"/>
            <w:bottom w:val="none" w:sz="0" w:space="0" w:color="auto"/>
            <w:right w:val="none" w:sz="0" w:space="0" w:color="auto"/>
          </w:divBdr>
        </w:div>
      </w:divsChild>
    </w:div>
    <w:div w:id="197552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salarjungmuseum.in/explore-museum.html"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hyperlink" Target="https://jainsite.com/categories/jain-temple-in-hyderaba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s://www.hyderabadtourism.travel/sudha-cars-museum-hyderabad"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hyderabad.telangana.gov.in/tourist-place/hussain-sagar-lake/" TargetMode="External"/><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hyderabadzone.com/attractions/hussain-sagar-lake-hyderabad.html" TargetMode="External"/><Relationship Id="rId14" Type="http://schemas.openxmlformats.org/officeDocument/2006/relationships/image" Target="media/image7.png"/><Relationship Id="rId22" Type="http://schemas.openxmlformats.org/officeDocument/2006/relationships/hyperlink" Target="https://www.ramojifilmcity.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475</TotalTime>
  <Pages>21</Pages>
  <Words>2220</Words>
  <Characters>12655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poladiyaayush2@outlook.com</dc:creator>
  <cp:keywords/>
  <dc:description/>
  <cp:lastModifiedBy>AYUSH .</cp:lastModifiedBy>
  <cp:revision>290</cp:revision>
  <cp:lastPrinted>2024-03-13T05:13:00Z</cp:lastPrinted>
  <dcterms:created xsi:type="dcterms:W3CDTF">2024-02-19T04:39:00Z</dcterms:created>
  <dcterms:modified xsi:type="dcterms:W3CDTF">2024-03-13T05:21:00Z</dcterms:modified>
</cp:coreProperties>
</file>